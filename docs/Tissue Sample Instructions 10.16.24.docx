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595E5C" w14:textId="596B8DDA" w:rsidR="0026234A" w:rsidRDefault="00230BA5" w:rsidP="0026234A">
      <w:pPr>
        <w:tabs>
          <w:tab w:val="left" w:pos="1080"/>
        </w:tabs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Job Aid:  </w:t>
      </w:r>
      <w:r w:rsidR="0050065D">
        <w:rPr>
          <w:rFonts w:ascii="Arial" w:hAnsi="Arial" w:cs="Arial"/>
          <w:b/>
        </w:rPr>
        <w:t>P</w:t>
      </w:r>
      <w:r w:rsidR="00B437BD" w:rsidRPr="00F64B1A">
        <w:rPr>
          <w:rFonts w:ascii="Arial" w:hAnsi="Arial" w:cs="Arial"/>
          <w:b/>
        </w:rPr>
        <w:t xml:space="preserve">reparation of Human </w:t>
      </w:r>
      <w:r w:rsidR="00404657">
        <w:rPr>
          <w:rFonts w:ascii="Arial" w:hAnsi="Arial" w:cs="Arial"/>
          <w:b/>
        </w:rPr>
        <w:t>Tissue</w:t>
      </w:r>
      <w:r w:rsidR="00404657" w:rsidRPr="00F64B1A">
        <w:rPr>
          <w:rFonts w:ascii="Arial" w:hAnsi="Arial" w:cs="Arial"/>
          <w:b/>
        </w:rPr>
        <w:t xml:space="preserve"> </w:t>
      </w:r>
      <w:r w:rsidR="00B437BD" w:rsidRPr="00F64B1A">
        <w:rPr>
          <w:rFonts w:ascii="Arial" w:hAnsi="Arial" w:cs="Arial"/>
          <w:b/>
        </w:rPr>
        <w:t>Sample</w:t>
      </w:r>
      <w:r w:rsidR="00AE40AC" w:rsidRPr="00F64B1A">
        <w:rPr>
          <w:rFonts w:ascii="Arial" w:hAnsi="Arial" w:cs="Arial"/>
          <w:b/>
        </w:rPr>
        <w:t>s</w:t>
      </w:r>
      <w:r w:rsidR="0050065D">
        <w:rPr>
          <w:rFonts w:ascii="Arial" w:hAnsi="Arial" w:cs="Arial"/>
          <w:b/>
        </w:rPr>
        <w:t xml:space="preserve"> </w:t>
      </w:r>
    </w:p>
    <w:p w14:paraId="06CCD1F0" w14:textId="2562DEF2" w:rsidR="00776FC4" w:rsidRPr="0026234A" w:rsidRDefault="0026234A" w:rsidP="0026234A">
      <w:pPr>
        <w:ind w:left="1080"/>
        <w:rPr>
          <w:rFonts w:ascii="Arial" w:hAnsi="Arial" w:cs="Arial"/>
          <w:bCs/>
          <w:sz w:val="22"/>
          <w:szCs w:val="22"/>
        </w:rPr>
      </w:pPr>
      <w:r w:rsidRPr="0026234A">
        <w:rPr>
          <w:rFonts w:ascii="Arial" w:hAnsi="Arial" w:cs="Arial"/>
          <w:b/>
          <w:sz w:val="22"/>
          <w:szCs w:val="22"/>
        </w:rPr>
        <w:t xml:space="preserve">Autopsy: </w:t>
      </w:r>
      <w:r w:rsidRPr="0026234A">
        <w:rPr>
          <w:rFonts w:ascii="Arial" w:hAnsi="Arial" w:cs="Arial"/>
          <w:bCs/>
          <w:sz w:val="22"/>
          <w:szCs w:val="22"/>
        </w:rPr>
        <w:t>kidney, liver and pancreas</w:t>
      </w:r>
    </w:p>
    <w:p w14:paraId="5D0FA1A9" w14:textId="23B3C8A1" w:rsidR="0026234A" w:rsidRPr="0026234A" w:rsidRDefault="0026234A" w:rsidP="0026234A">
      <w:pPr>
        <w:ind w:left="1080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Nephrectomy</w:t>
      </w:r>
    </w:p>
    <w:p w14:paraId="6B4F91E8" w14:textId="77777777" w:rsidR="0026234A" w:rsidRDefault="0026234A" w:rsidP="00776FC4">
      <w:pPr>
        <w:pStyle w:val="NormalWeb"/>
        <w:spacing w:before="0" w:beforeAutospacing="0" w:after="0" w:afterAutospacing="0"/>
        <w:jc w:val="both"/>
        <w:rPr>
          <w:rFonts w:ascii="Arial" w:hAnsi="Arial" w:cs="Arial"/>
          <w:b/>
        </w:rPr>
      </w:pPr>
    </w:p>
    <w:p w14:paraId="47E7640A" w14:textId="432486AE" w:rsidR="00776FC4" w:rsidRDefault="00015EDA" w:rsidP="00776FC4">
      <w:pPr>
        <w:pStyle w:val="NormalWeb"/>
        <w:spacing w:before="0" w:beforeAutospacing="0" w:after="0" w:afterAutospacing="0"/>
        <w:jc w:val="both"/>
        <w:rPr>
          <w:rFonts w:ascii="Arial" w:hAnsi="Arial" w:cs="Arial"/>
          <w:b/>
        </w:rPr>
      </w:pPr>
      <w:r w:rsidRPr="00015EDA">
        <w:rPr>
          <w:rFonts w:ascii="Arial" w:hAnsi="Arial" w:cs="Arial"/>
          <w:b/>
        </w:rPr>
        <w:t xml:space="preserve">Instructions: </w:t>
      </w:r>
    </w:p>
    <w:p w14:paraId="7CB799A4" w14:textId="4FAE910A" w:rsidR="0088248F" w:rsidRPr="005A0E4B" w:rsidRDefault="00776FC4" w:rsidP="005A0E4B">
      <w:pPr>
        <w:pStyle w:val="NormalWeb"/>
        <w:numPr>
          <w:ilvl w:val="0"/>
          <w:numId w:val="20"/>
        </w:numPr>
        <w:spacing w:before="0" w:beforeAutospacing="0" w:after="0" w:afterAutospacing="0"/>
        <w:jc w:val="both"/>
        <w:rPr>
          <w:rStyle w:val="Hyperlink"/>
          <w:rFonts w:ascii="Arial" w:hAnsi="Arial" w:cs="Arial"/>
          <w:color w:val="auto"/>
          <w:sz w:val="22"/>
          <w:szCs w:val="22"/>
          <w:u w:val="none"/>
        </w:rPr>
      </w:pPr>
      <w:r w:rsidRPr="00776FC4">
        <w:rPr>
          <w:rFonts w:ascii="Arial" w:hAnsi="Arial" w:cs="Arial"/>
        </w:rPr>
        <w:t>Contact</w:t>
      </w:r>
      <w:r w:rsidR="001D676A">
        <w:rPr>
          <w:rFonts w:ascii="Arial" w:hAnsi="Arial" w:cs="Arial"/>
          <w:b/>
        </w:rPr>
        <w:t xml:space="preserve">: </w:t>
      </w:r>
      <w:r w:rsidR="001D676A" w:rsidRPr="0088248F">
        <w:rPr>
          <w:rFonts w:ascii="Arial" w:hAnsi="Arial" w:cs="Arial"/>
          <w:bCs/>
        </w:rPr>
        <w:t>(1)</w:t>
      </w:r>
      <w:r w:rsidR="003B4B2F" w:rsidRPr="0088248F">
        <w:rPr>
          <w:rFonts w:ascii="Arial" w:hAnsi="Arial" w:cs="Arial"/>
          <w:bCs/>
        </w:rPr>
        <w:t xml:space="preserve"> </w:t>
      </w:r>
      <w:r w:rsidRPr="0088248F">
        <w:rPr>
          <w:rFonts w:ascii="Arial" w:hAnsi="Arial" w:cs="Arial"/>
          <w:bCs/>
          <w:sz w:val="22"/>
          <w:szCs w:val="22"/>
        </w:rPr>
        <w:t>Jasmine</w:t>
      </w:r>
      <w:r w:rsidRPr="00776FC4">
        <w:rPr>
          <w:rFonts w:ascii="Arial" w:hAnsi="Arial" w:cs="Arial"/>
          <w:sz w:val="22"/>
          <w:szCs w:val="22"/>
        </w:rPr>
        <w:t xml:space="preserve"> Jaber</w:t>
      </w:r>
      <w:r w:rsidR="005A0E4B">
        <w:rPr>
          <w:rFonts w:ascii="Arial" w:hAnsi="Arial" w:cs="Arial"/>
          <w:sz w:val="22"/>
          <w:szCs w:val="22"/>
        </w:rPr>
        <w:t xml:space="preserve"> </w:t>
      </w:r>
      <w:r w:rsidRPr="00776FC4">
        <w:rPr>
          <w:rFonts w:ascii="Arial" w:hAnsi="Arial" w:cs="Arial"/>
          <w:sz w:val="22"/>
          <w:szCs w:val="22"/>
        </w:rPr>
        <w:t>to obtain sample collection kit</w:t>
      </w:r>
      <w:r w:rsidRPr="005A0E4B">
        <w:rPr>
          <w:rFonts w:ascii="Arial" w:hAnsi="Arial" w:cs="Arial"/>
          <w:sz w:val="22"/>
          <w:szCs w:val="22"/>
        </w:rPr>
        <w:t xml:space="preserve"> </w:t>
      </w:r>
      <w:r w:rsidR="00D35331" w:rsidRPr="005A0E4B">
        <w:rPr>
          <w:rFonts w:ascii="Arial" w:hAnsi="Arial" w:cs="Arial"/>
          <w:sz w:val="22"/>
          <w:szCs w:val="22"/>
        </w:rPr>
        <w:t>(9 am- 5 pm</w:t>
      </w:r>
      <w:r w:rsidRPr="005A0E4B">
        <w:rPr>
          <w:rFonts w:ascii="Arial" w:hAnsi="Arial" w:cs="Arial"/>
          <w:sz w:val="22"/>
          <w:szCs w:val="22"/>
        </w:rPr>
        <w:t xml:space="preserve"> Monday-Friday), </w:t>
      </w:r>
      <w:hyperlink r:id="rId8" w:history="1">
        <w:r w:rsidR="005A0E4B" w:rsidRPr="005A0E4B">
          <w:rPr>
            <w:rStyle w:val="Hyperlink"/>
            <w:rFonts w:ascii="Arial" w:hAnsi="Arial" w:cs="Arial"/>
            <w:sz w:val="22"/>
            <w:szCs w:val="22"/>
          </w:rPr>
          <w:t>jaberj2@chop.edu</w:t>
        </w:r>
      </w:hyperlink>
    </w:p>
    <w:p w14:paraId="5194DB03" w14:textId="0D278B63" w:rsidR="0088248F" w:rsidRPr="003B4B2F" w:rsidRDefault="001D676A" w:rsidP="005A0E4B">
      <w:pPr>
        <w:ind w:firstLine="360"/>
        <w:rPr>
          <w:rStyle w:val="Hyperlink"/>
          <w:rFonts w:ascii="Arial" w:hAnsi="Arial" w:cs="Arial"/>
          <w:color w:val="000000" w:themeColor="text1"/>
          <w:sz w:val="22"/>
          <w:szCs w:val="22"/>
          <w:u w:val="none"/>
        </w:rPr>
      </w:pPr>
      <w:r w:rsidRPr="003B4B2F">
        <w:rPr>
          <w:rStyle w:val="Hyperlink"/>
          <w:rFonts w:ascii="Arial" w:hAnsi="Arial" w:cs="Arial"/>
          <w:color w:val="000000" w:themeColor="text1"/>
          <w:sz w:val="22"/>
          <w:szCs w:val="22"/>
          <w:u w:val="none"/>
        </w:rPr>
        <w:t xml:space="preserve">             (2)  George Yang, Research Lab Manag</w:t>
      </w:r>
      <w:r w:rsidR="00A519CE">
        <w:rPr>
          <w:rStyle w:val="Hyperlink"/>
          <w:rFonts w:ascii="Arial" w:hAnsi="Arial" w:cs="Arial"/>
          <w:color w:val="000000" w:themeColor="text1"/>
          <w:sz w:val="22"/>
          <w:szCs w:val="22"/>
          <w:u w:val="none"/>
        </w:rPr>
        <w:t>er</w:t>
      </w:r>
      <w:r w:rsidR="005A0E4B">
        <w:rPr>
          <w:rStyle w:val="Hyperlink"/>
          <w:rFonts w:ascii="Arial" w:hAnsi="Arial" w:cs="Arial"/>
          <w:color w:val="000000" w:themeColor="text1"/>
          <w:sz w:val="22"/>
          <w:szCs w:val="22"/>
          <w:u w:val="none"/>
        </w:rPr>
        <w:t xml:space="preserve"> </w:t>
      </w:r>
      <w:r w:rsidRPr="003B4B2F">
        <w:rPr>
          <w:rStyle w:val="Hyperlink"/>
          <w:rFonts w:ascii="Arial" w:hAnsi="Arial" w:cs="Arial"/>
          <w:color w:val="000000" w:themeColor="text1"/>
          <w:sz w:val="22"/>
          <w:szCs w:val="22"/>
          <w:u w:val="none"/>
        </w:rPr>
        <w:t>Phone: 202-476-2184</w:t>
      </w:r>
      <w:r w:rsidR="008561DE" w:rsidRPr="003B4B2F">
        <w:rPr>
          <w:rStyle w:val="Hyperlink"/>
          <w:rFonts w:ascii="Arial" w:hAnsi="Arial" w:cs="Arial"/>
          <w:color w:val="000000" w:themeColor="text1"/>
          <w:sz w:val="22"/>
          <w:szCs w:val="22"/>
          <w:u w:val="none"/>
        </w:rPr>
        <w:t xml:space="preserve">, </w:t>
      </w:r>
      <w:hyperlink r:id="rId9" w:history="1">
        <w:r w:rsidR="0088248F" w:rsidRPr="00A243BE">
          <w:rPr>
            <w:rStyle w:val="Hyperlink"/>
            <w:rFonts w:ascii="Arial" w:hAnsi="Arial" w:cs="Arial"/>
            <w:sz w:val="22"/>
            <w:szCs w:val="22"/>
          </w:rPr>
          <w:t>cyang@childrensnational.org</w:t>
        </w:r>
      </w:hyperlink>
    </w:p>
    <w:p w14:paraId="321984EF" w14:textId="06458EA5" w:rsidR="00776FC4" w:rsidRPr="00E97AA4" w:rsidRDefault="00776FC4" w:rsidP="00776FC4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b/>
          <w:sz w:val="22"/>
          <w:szCs w:val="22"/>
        </w:rPr>
      </w:pPr>
      <w:r w:rsidRPr="00776FC4">
        <w:rPr>
          <w:rFonts w:ascii="Arial" w:hAnsi="Arial" w:cs="Arial"/>
          <w:sz w:val="22"/>
          <w:szCs w:val="22"/>
        </w:rPr>
        <w:t>Receive kit and gather local supplies: wet ice</w:t>
      </w:r>
      <w:r w:rsidR="000A4FEB">
        <w:rPr>
          <w:rFonts w:ascii="Arial" w:hAnsi="Arial" w:cs="Arial"/>
          <w:sz w:val="22"/>
          <w:szCs w:val="22"/>
        </w:rPr>
        <w:t>/blue ice</w:t>
      </w:r>
      <w:r w:rsidRPr="00776FC4">
        <w:rPr>
          <w:rFonts w:ascii="Arial" w:hAnsi="Arial" w:cs="Arial"/>
          <w:sz w:val="22"/>
          <w:szCs w:val="22"/>
        </w:rPr>
        <w:t>, sterile specimen containers,</w:t>
      </w:r>
      <w:r w:rsidR="00E97AA4">
        <w:rPr>
          <w:rFonts w:ascii="Arial" w:hAnsi="Arial" w:cs="Arial"/>
          <w:sz w:val="22"/>
          <w:szCs w:val="22"/>
        </w:rPr>
        <w:t xml:space="preserve"> dry ice</w:t>
      </w:r>
      <w:r w:rsidR="000A4FEB">
        <w:rPr>
          <w:rFonts w:ascii="Arial" w:hAnsi="Arial" w:cs="Arial"/>
          <w:sz w:val="22"/>
          <w:szCs w:val="22"/>
        </w:rPr>
        <w:t>.</w:t>
      </w:r>
      <w:r w:rsidR="00E97AA4">
        <w:rPr>
          <w:rFonts w:ascii="Arial" w:hAnsi="Arial" w:cs="Arial"/>
          <w:sz w:val="22"/>
          <w:szCs w:val="22"/>
        </w:rPr>
        <w:t xml:space="preserve">  </w:t>
      </w:r>
    </w:p>
    <w:p w14:paraId="4B13F044" w14:textId="4BA5426D" w:rsidR="00FE1C13" w:rsidRPr="00FE1C13" w:rsidRDefault="00776FC4" w:rsidP="00FE1C13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b/>
          <w:sz w:val="22"/>
          <w:szCs w:val="22"/>
          <w:u w:val="single"/>
        </w:rPr>
      </w:pPr>
      <w:r w:rsidRPr="00985196">
        <w:rPr>
          <w:rFonts w:ascii="Arial" w:hAnsi="Arial" w:cs="Arial"/>
          <w:sz w:val="22"/>
          <w:szCs w:val="22"/>
        </w:rPr>
        <w:t xml:space="preserve">Patient Study ID # </w:t>
      </w:r>
      <w:r>
        <w:rPr>
          <w:rFonts w:ascii="Arial" w:hAnsi="Arial" w:cs="Arial"/>
          <w:sz w:val="22"/>
          <w:szCs w:val="22"/>
        </w:rPr>
        <w:t>will be provided</w:t>
      </w:r>
      <w:r w:rsidR="0088248F">
        <w:rPr>
          <w:rFonts w:ascii="Arial" w:hAnsi="Arial" w:cs="Arial"/>
          <w:sz w:val="22"/>
          <w:szCs w:val="22"/>
        </w:rPr>
        <w:t xml:space="preserve"> by Jaber</w:t>
      </w:r>
      <w:r>
        <w:rPr>
          <w:rFonts w:ascii="Arial" w:hAnsi="Arial" w:cs="Arial"/>
          <w:sz w:val="22"/>
          <w:szCs w:val="22"/>
        </w:rPr>
        <w:t>.  Label all specimens with this number</w:t>
      </w:r>
      <w:r w:rsidR="001402AD">
        <w:rPr>
          <w:rFonts w:ascii="Arial" w:hAnsi="Arial" w:cs="Arial"/>
          <w:sz w:val="22"/>
          <w:szCs w:val="22"/>
        </w:rPr>
        <w:t xml:space="preserve"> and date of collection.  </w:t>
      </w:r>
    </w:p>
    <w:p w14:paraId="4BC6227F" w14:textId="26F08BD1" w:rsidR="00FE1C13" w:rsidRPr="00CB4561" w:rsidRDefault="00FE1C13" w:rsidP="00CB4561">
      <w:pPr>
        <w:pStyle w:val="ListParagraph"/>
        <w:numPr>
          <w:ilvl w:val="0"/>
          <w:numId w:val="20"/>
        </w:numPr>
        <w:autoSpaceDE w:val="0"/>
        <w:autoSpaceDN w:val="0"/>
        <w:adjustRightInd w:val="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Complete Patient Demographic form</w:t>
      </w:r>
      <w:r w:rsidR="00CB4561">
        <w:rPr>
          <w:rFonts w:ascii="Arial" w:hAnsi="Arial" w:cs="Arial"/>
          <w:sz w:val="22"/>
          <w:szCs w:val="22"/>
        </w:rPr>
        <w:t xml:space="preserve"> and make 3 copies</w:t>
      </w:r>
      <w:r w:rsidR="0088248F">
        <w:rPr>
          <w:rFonts w:ascii="Arial" w:hAnsi="Arial" w:cs="Arial"/>
          <w:sz w:val="22"/>
          <w:szCs w:val="22"/>
        </w:rPr>
        <w:t>; return two copies with samples and retain</w:t>
      </w:r>
      <w:r w:rsidR="00CB4561">
        <w:rPr>
          <w:rFonts w:ascii="Arial" w:hAnsi="Arial" w:cs="Arial"/>
          <w:sz w:val="22"/>
          <w:szCs w:val="22"/>
        </w:rPr>
        <w:t xml:space="preserve"> one</w:t>
      </w:r>
      <w:r w:rsidR="00DD570C">
        <w:rPr>
          <w:rFonts w:ascii="Arial" w:hAnsi="Arial" w:cs="Arial"/>
          <w:sz w:val="22"/>
          <w:szCs w:val="22"/>
        </w:rPr>
        <w:t xml:space="preserve">.  </w:t>
      </w:r>
    </w:p>
    <w:p w14:paraId="3E53336D" w14:textId="357E030B" w:rsidR="0088248F" w:rsidRDefault="00015EDA" w:rsidP="00141B44">
      <w:pPr>
        <w:jc w:val="both"/>
        <w:rPr>
          <w:rFonts w:ascii="Arial" w:hAnsi="Arial" w:cs="Arial"/>
          <w:b/>
          <w:sz w:val="22"/>
          <w:szCs w:val="22"/>
          <w:u w:val="single"/>
        </w:rPr>
      </w:pPr>
      <w:r w:rsidRPr="00141B44">
        <w:rPr>
          <w:rFonts w:ascii="Arial" w:hAnsi="Arial"/>
          <w:sz w:val="22"/>
        </w:rPr>
        <w:t xml:space="preserve">Use sterile technique for tissue handling. </w:t>
      </w:r>
    </w:p>
    <w:p w14:paraId="72CFED25" w14:textId="77777777" w:rsidR="00141B44" w:rsidRPr="00141B44" w:rsidRDefault="00141B44" w:rsidP="000C6DBC">
      <w:pPr>
        <w:jc w:val="both"/>
        <w:rPr>
          <w:rFonts w:ascii="Arial" w:hAnsi="Arial" w:cs="Arial"/>
          <w:b/>
          <w:sz w:val="22"/>
          <w:szCs w:val="22"/>
          <w:u w:val="single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426"/>
        <w:gridCol w:w="4823"/>
        <w:gridCol w:w="4541"/>
      </w:tblGrid>
      <w:tr w:rsidR="00FE1C13" w14:paraId="336BB123" w14:textId="77777777" w:rsidTr="003B4B2F">
        <w:tc>
          <w:tcPr>
            <w:tcW w:w="647" w:type="pct"/>
            <w:shd w:val="clear" w:color="auto" w:fill="D9D9D9" w:themeFill="background1" w:themeFillShade="D9"/>
          </w:tcPr>
          <w:p w14:paraId="279B3AAE" w14:textId="7E042890" w:rsidR="00015EDA" w:rsidRDefault="00D03CC9" w:rsidP="00015ED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Phase</w:t>
            </w:r>
          </w:p>
        </w:tc>
        <w:tc>
          <w:tcPr>
            <w:tcW w:w="2242" w:type="pct"/>
            <w:shd w:val="clear" w:color="auto" w:fill="E5B8B7" w:themeFill="accent2" w:themeFillTint="66"/>
          </w:tcPr>
          <w:p w14:paraId="5D8C9032" w14:textId="77777777" w:rsidR="00015EDA" w:rsidRDefault="00015EDA" w:rsidP="00015ED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Autopsy </w:t>
            </w:r>
            <w:r w:rsidR="00D03CC9">
              <w:rPr>
                <w:rFonts w:ascii="Arial" w:hAnsi="Arial" w:cs="Arial"/>
                <w:b/>
                <w:sz w:val="22"/>
                <w:szCs w:val="22"/>
              </w:rPr>
              <w:t>specimen</w:t>
            </w:r>
          </w:p>
          <w:p w14:paraId="0926DA44" w14:textId="367ABE84" w:rsidR="001402AD" w:rsidRDefault="001402AD" w:rsidP="00015ED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2111" w:type="pct"/>
            <w:shd w:val="clear" w:color="auto" w:fill="92D050"/>
          </w:tcPr>
          <w:p w14:paraId="329006E5" w14:textId="1DEBA792" w:rsidR="00015EDA" w:rsidRDefault="00015EDA" w:rsidP="00015ED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Nephrectomy</w:t>
            </w:r>
            <w:r w:rsidR="00D03CC9">
              <w:rPr>
                <w:rFonts w:ascii="Arial" w:hAnsi="Arial" w:cs="Arial"/>
                <w:b/>
                <w:sz w:val="22"/>
                <w:szCs w:val="22"/>
              </w:rPr>
              <w:t xml:space="preserve"> specimen</w:t>
            </w:r>
          </w:p>
        </w:tc>
      </w:tr>
      <w:tr w:rsidR="00B00C00" w14:paraId="3BFE052E" w14:textId="77777777" w:rsidTr="003B4B2F">
        <w:tc>
          <w:tcPr>
            <w:tcW w:w="647" w:type="pct"/>
            <w:shd w:val="clear" w:color="auto" w:fill="D9D9D9" w:themeFill="background1" w:themeFillShade="D9"/>
          </w:tcPr>
          <w:p w14:paraId="1B199399" w14:textId="3F401EE9" w:rsidR="00B00C00" w:rsidRDefault="00B00C00" w:rsidP="00015ED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Dissection </w:t>
            </w:r>
          </w:p>
          <w:p w14:paraId="4C35D189" w14:textId="77777777" w:rsidR="00B00C00" w:rsidRDefault="00B00C00" w:rsidP="00015ED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2242" w:type="pct"/>
          </w:tcPr>
          <w:p w14:paraId="6C8C00A6" w14:textId="456A1BAC" w:rsidR="00B00C00" w:rsidRDefault="00B00C00" w:rsidP="0088248F">
            <w:pPr>
              <w:pStyle w:val="ListParagraph"/>
              <w:numPr>
                <w:ilvl w:val="0"/>
                <w:numId w:val="32"/>
              </w:numPr>
              <w:jc w:val="both"/>
              <w:rPr>
                <w:rFonts w:ascii="Arial" w:hAnsi="Arial"/>
                <w:sz w:val="20"/>
                <w:szCs w:val="22"/>
              </w:rPr>
            </w:pPr>
            <w:r w:rsidRPr="001402AD">
              <w:rPr>
                <w:rFonts w:ascii="Arial" w:hAnsi="Arial"/>
                <w:sz w:val="20"/>
                <w:szCs w:val="22"/>
              </w:rPr>
              <w:t>Cut the fresh kidney</w:t>
            </w:r>
            <w:r w:rsidR="003B4B2F">
              <w:rPr>
                <w:rFonts w:ascii="Arial" w:hAnsi="Arial"/>
                <w:sz w:val="20"/>
                <w:szCs w:val="22"/>
              </w:rPr>
              <w:t xml:space="preserve"> </w:t>
            </w:r>
            <w:r w:rsidRPr="001402AD">
              <w:rPr>
                <w:rFonts w:ascii="Arial" w:hAnsi="Arial"/>
                <w:sz w:val="20"/>
                <w:szCs w:val="22"/>
              </w:rPr>
              <w:t>lengthwise and then cut each half transversely</w:t>
            </w:r>
            <w:r>
              <w:rPr>
                <w:rFonts w:ascii="Arial" w:hAnsi="Arial"/>
                <w:sz w:val="20"/>
                <w:szCs w:val="22"/>
              </w:rPr>
              <w:t xml:space="preserve">.  </w:t>
            </w:r>
            <w:r w:rsidRPr="001402AD">
              <w:rPr>
                <w:rFonts w:ascii="Arial" w:hAnsi="Arial"/>
                <w:sz w:val="20"/>
                <w:szCs w:val="22"/>
              </w:rPr>
              <w:t xml:space="preserve"> </w:t>
            </w:r>
          </w:p>
          <w:p w14:paraId="47B44265" w14:textId="5AC0296E" w:rsidR="0026234A" w:rsidRPr="00B00C00" w:rsidRDefault="00B00C00">
            <w:pPr>
              <w:pStyle w:val="ListParagraph"/>
              <w:ind w:left="360"/>
              <w:jc w:val="both"/>
              <w:rPr>
                <w:rFonts w:ascii="Arial" w:hAnsi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t>Liver</w:t>
            </w:r>
            <w:r w:rsidR="00020C6A">
              <w:rPr>
                <w:rFonts w:ascii="Arial" w:hAnsi="Arial" w:cs="Arial"/>
                <w:sz w:val="20"/>
                <w:szCs w:val="22"/>
              </w:rPr>
              <w:t xml:space="preserve"> </w:t>
            </w:r>
            <w:r w:rsidR="00D0489A">
              <w:rPr>
                <w:rFonts w:ascii="Arial" w:hAnsi="Arial" w:cs="Arial"/>
                <w:sz w:val="20"/>
                <w:szCs w:val="22"/>
              </w:rPr>
              <w:t xml:space="preserve">and pancreas </w:t>
            </w:r>
            <w:r>
              <w:rPr>
                <w:rFonts w:ascii="Arial" w:hAnsi="Arial" w:cs="Arial"/>
                <w:sz w:val="20"/>
                <w:szCs w:val="22"/>
              </w:rPr>
              <w:t xml:space="preserve">specimens can be processed similarly.  </w:t>
            </w:r>
          </w:p>
        </w:tc>
        <w:tc>
          <w:tcPr>
            <w:tcW w:w="2111" w:type="pct"/>
          </w:tcPr>
          <w:p w14:paraId="6B79B76F" w14:textId="77777777" w:rsidR="0088248F" w:rsidRPr="0088248F" w:rsidRDefault="00B00C00" w:rsidP="00B00C00">
            <w:pPr>
              <w:pStyle w:val="ListParagraph"/>
              <w:numPr>
                <w:ilvl w:val="0"/>
                <w:numId w:val="36"/>
              </w:numPr>
              <w:rPr>
                <w:rFonts w:ascii="Arial" w:hAnsi="Arial" w:cs="Arial"/>
                <w:sz w:val="20"/>
                <w:szCs w:val="22"/>
              </w:rPr>
            </w:pPr>
            <w:r w:rsidRPr="001402AD">
              <w:rPr>
                <w:rFonts w:ascii="Arial" w:hAnsi="Arial" w:cs="Arial-ItalicMT"/>
                <w:iCs/>
                <w:sz w:val="20"/>
                <w:szCs w:val="22"/>
              </w:rPr>
              <w:t xml:space="preserve">Obtain as much remnant tissue as possible </w:t>
            </w:r>
            <w:r w:rsidR="0088248F">
              <w:rPr>
                <w:rFonts w:ascii="Arial" w:hAnsi="Arial" w:cs="Arial-ItalicMT"/>
                <w:iCs/>
                <w:sz w:val="20"/>
                <w:szCs w:val="22"/>
              </w:rPr>
              <w:t>(tissue not</w:t>
            </w:r>
            <w:r w:rsidRPr="001402AD">
              <w:rPr>
                <w:rFonts w:ascii="Arial" w:hAnsi="Arial" w:cs="Arial-ItalicMT"/>
                <w:iCs/>
                <w:sz w:val="20"/>
                <w:szCs w:val="22"/>
              </w:rPr>
              <w:t xml:space="preserve"> needed for clinical diagnosi</w:t>
            </w:r>
            <w:r w:rsidR="0088248F">
              <w:rPr>
                <w:rFonts w:ascii="Arial" w:hAnsi="Arial" w:cs="Arial-ItalicMT"/>
                <w:iCs/>
                <w:sz w:val="20"/>
                <w:szCs w:val="22"/>
              </w:rPr>
              <w:t>s)</w:t>
            </w:r>
          </w:p>
          <w:p w14:paraId="6963FD6C" w14:textId="3C335DB6" w:rsidR="00B00C00" w:rsidRPr="00B00C00" w:rsidRDefault="0088248F" w:rsidP="00B00C00">
            <w:pPr>
              <w:pStyle w:val="ListParagraph"/>
              <w:numPr>
                <w:ilvl w:val="0"/>
                <w:numId w:val="36"/>
              </w:numPr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-ItalicMT"/>
                <w:iCs/>
                <w:sz w:val="20"/>
                <w:szCs w:val="22"/>
              </w:rPr>
              <w:t>For kidney,</w:t>
            </w:r>
            <w:r w:rsidR="00B00C00" w:rsidRPr="001402AD">
              <w:rPr>
                <w:rFonts w:ascii="Arial" w:hAnsi="Arial" w:cs="Arial-ItalicMT"/>
                <w:iCs/>
                <w:sz w:val="20"/>
                <w:szCs w:val="22"/>
              </w:rPr>
              <w:t xml:space="preserve"> preserv</w:t>
            </w:r>
            <w:r>
              <w:rPr>
                <w:rFonts w:ascii="Arial" w:hAnsi="Arial" w:cs="Arial-ItalicMT"/>
                <w:iCs/>
                <w:sz w:val="20"/>
                <w:szCs w:val="22"/>
              </w:rPr>
              <w:t>e</w:t>
            </w:r>
            <w:r w:rsidR="00B00C00" w:rsidRPr="001402AD">
              <w:rPr>
                <w:rFonts w:ascii="Arial" w:hAnsi="Arial" w:cs="Arial-ItalicMT"/>
                <w:iCs/>
                <w:sz w:val="20"/>
                <w:szCs w:val="22"/>
              </w:rPr>
              <w:t xml:space="preserve"> the cortical area</w:t>
            </w:r>
            <w:r w:rsidR="00B00C00" w:rsidRPr="001402AD">
              <w:rPr>
                <w:rFonts w:ascii="Arial" w:hAnsi="Arial" w:cs="Arial-ItalicMT"/>
                <w:i/>
                <w:iCs/>
                <w:sz w:val="20"/>
                <w:szCs w:val="22"/>
              </w:rPr>
              <w:t>.</w:t>
            </w:r>
          </w:p>
        </w:tc>
      </w:tr>
      <w:tr w:rsidR="003B4B2F" w14:paraId="2CF78828" w14:textId="77777777" w:rsidTr="0026234A">
        <w:trPr>
          <w:trHeight w:val="1898"/>
        </w:trPr>
        <w:tc>
          <w:tcPr>
            <w:tcW w:w="647" w:type="pct"/>
            <w:shd w:val="clear" w:color="auto" w:fill="D9D9D9" w:themeFill="background1" w:themeFillShade="D9"/>
          </w:tcPr>
          <w:p w14:paraId="6289ED12" w14:textId="519AA688" w:rsidR="003B4B2F" w:rsidRDefault="008A0C83" w:rsidP="0088248F">
            <w:pPr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Sample process</w:t>
            </w:r>
            <w:r w:rsidR="0088248F">
              <w:rPr>
                <w:rFonts w:ascii="Arial" w:hAnsi="Arial" w:cs="Arial"/>
                <w:b/>
                <w:sz w:val="22"/>
                <w:szCs w:val="22"/>
              </w:rPr>
              <w:t>ing</w:t>
            </w:r>
          </w:p>
          <w:p w14:paraId="45774CFA" w14:textId="4129973B" w:rsidR="003B4B2F" w:rsidRDefault="000A4FEB" w:rsidP="001402AD">
            <w:pPr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(See Fig. in page 2)</w:t>
            </w:r>
          </w:p>
        </w:tc>
        <w:tc>
          <w:tcPr>
            <w:tcW w:w="4353" w:type="pct"/>
            <w:gridSpan w:val="2"/>
          </w:tcPr>
          <w:p w14:paraId="2ACBBA83" w14:textId="190253AE" w:rsidR="003B4B2F" w:rsidRPr="0088248F" w:rsidRDefault="008A0C83" w:rsidP="008A0C83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Arial" w:hAnsi="Arial"/>
                <w:color w:val="000000" w:themeColor="text1"/>
                <w:sz w:val="20"/>
                <w:szCs w:val="22"/>
              </w:rPr>
            </w:pPr>
            <w:r w:rsidRPr="0088248F">
              <w:rPr>
                <w:rFonts w:ascii="Arial" w:hAnsi="Arial"/>
                <w:color w:val="000000" w:themeColor="text1"/>
                <w:sz w:val="20"/>
                <w:szCs w:val="22"/>
                <w:u w:val="single"/>
              </w:rPr>
              <w:t xml:space="preserve">Fresh </w:t>
            </w:r>
            <w:r w:rsidR="0088248F" w:rsidRPr="0088248F">
              <w:rPr>
                <w:rFonts w:ascii="Arial" w:hAnsi="Arial"/>
                <w:color w:val="000000" w:themeColor="text1"/>
                <w:sz w:val="20"/>
                <w:szCs w:val="22"/>
                <w:u w:val="single"/>
              </w:rPr>
              <w:t xml:space="preserve">kidney </w:t>
            </w:r>
            <w:r w:rsidRPr="0088248F">
              <w:rPr>
                <w:rFonts w:ascii="Arial" w:hAnsi="Arial"/>
                <w:color w:val="000000" w:themeColor="text1"/>
                <w:sz w:val="20"/>
                <w:szCs w:val="22"/>
                <w:u w:val="single"/>
              </w:rPr>
              <w:t>tissue:</w:t>
            </w:r>
            <w:r w:rsidRPr="0088248F">
              <w:rPr>
                <w:rFonts w:ascii="Arial" w:hAnsi="Arial"/>
                <w:color w:val="000000" w:themeColor="text1"/>
                <w:sz w:val="20"/>
                <w:szCs w:val="22"/>
              </w:rPr>
              <w:t xml:space="preserve"> </w:t>
            </w:r>
            <w:r w:rsidR="0088248F" w:rsidRPr="0088248F">
              <w:rPr>
                <w:rFonts w:ascii="Arial" w:hAnsi="Arial"/>
                <w:color w:val="000000" w:themeColor="text1"/>
                <w:sz w:val="20"/>
              </w:rPr>
              <w:t>Place 2cm</w:t>
            </w:r>
            <w:r w:rsidR="0088248F" w:rsidRPr="0088248F">
              <w:rPr>
                <w:rFonts w:ascii="Arial" w:hAnsi="Arial"/>
                <w:color w:val="000000" w:themeColor="text1"/>
                <w:sz w:val="20"/>
                <w:vertAlign w:val="superscript"/>
              </w:rPr>
              <w:t xml:space="preserve">3 </w:t>
            </w:r>
            <w:r w:rsidR="0088248F" w:rsidRPr="0088248F">
              <w:rPr>
                <w:rFonts w:ascii="Arial" w:hAnsi="Arial"/>
                <w:color w:val="000000" w:themeColor="text1"/>
                <w:sz w:val="20"/>
              </w:rPr>
              <w:t xml:space="preserve">section of fresh kidney into 50ml sterile </w:t>
            </w:r>
            <w:r w:rsidR="008E1234">
              <w:rPr>
                <w:rFonts w:ascii="Arial" w:hAnsi="Arial"/>
                <w:color w:val="000000" w:themeColor="text1"/>
                <w:sz w:val="20"/>
              </w:rPr>
              <w:t>conical</w:t>
            </w:r>
            <w:r w:rsidR="008E1234" w:rsidRPr="0088248F">
              <w:rPr>
                <w:rFonts w:ascii="Arial" w:hAnsi="Arial"/>
                <w:color w:val="000000" w:themeColor="text1"/>
                <w:sz w:val="20"/>
              </w:rPr>
              <w:t xml:space="preserve"> </w:t>
            </w:r>
            <w:r w:rsidR="0088248F" w:rsidRPr="0088248F">
              <w:rPr>
                <w:rFonts w:ascii="Arial" w:hAnsi="Arial"/>
                <w:color w:val="000000" w:themeColor="text1"/>
                <w:sz w:val="20"/>
              </w:rPr>
              <w:t>tube (provided).</w:t>
            </w:r>
          </w:p>
          <w:p w14:paraId="4CE0DFA9" w14:textId="464EFB73" w:rsidR="003B4B2F" w:rsidRPr="0088248F" w:rsidRDefault="003B4B2F" w:rsidP="00827393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Arial" w:hAnsi="Arial"/>
                <w:color w:val="000000" w:themeColor="text1"/>
                <w:sz w:val="20"/>
                <w:szCs w:val="22"/>
              </w:rPr>
            </w:pPr>
            <w:r w:rsidRPr="0088248F">
              <w:rPr>
                <w:rFonts w:ascii="Arial" w:hAnsi="Arial"/>
                <w:color w:val="000000" w:themeColor="text1"/>
                <w:sz w:val="20"/>
                <w:szCs w:val="20"/>
                <w:u w:val="single"/>
              </w:rPr>
              <w:t>Fixed</w:t>
            </w:r>
            <w:r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: </w:t>
            </w:r>
            <w:r w:rsidR="00827393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>Cut tissue</w:t>
            </w:r>
            <w:r w:rsidR="0023678B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 (2cm X 2cm X</w:t>
            </w:r>
            <w:r w:rsidR="00827393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 </w:t>
            </w:r>
            <w:r w:rsidR="0023678B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0.5cm) </w:t>
            </w:r>
            <w:r w:rsidR="00827393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>fit into hi</w:t>
            </w:r>
            <w:r w:rsidR="0023678B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>st</w:t>
            </w:r>
            <w:r w:rsidR="00827393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>ology cassette</w:t>
            </w:r>
            <w:r w:rsidR="0023678B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>s (</w:t>
            </w:r>
            <w:r w:rsidR="0023678B" w:rsidRPr="00302EE9">
              <w:rPr>
                <w:rFonts w:ascii="Arial" w:hAnsi="Arial"/>
                <w:color w:val="000000" w:themeColor="text1"/>
                <w:sz w:val="20"/>
                <w:szCs w:val="20"/>
                <w:u w:val="single"/>
              </w:rPr>
              <w:t>5 for each tissue type</w:t>
            </w:r>
            <w:r w:rsidR="0023678B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>)</w:t>
            </w:r>
            <w:r w:rsidR="00827393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 and directly fix in 10% BFA</w:t>
            </w:r>
            <w:r w:rsidR="0023678B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 specimen container</w:t>
            </w:r>
            <w:r w:rsidR="0088248F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 provided with kit</w:t>
            </w:r>
            <w:r w:rsidR="00827393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. </w:t>
            </w:r>
            <w:r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>Store locally at room temp</w:t>
            </w:r>
            <w:r w:rsidR="0023678B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>.</w:t>
            </w:r>
            <w:r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 </w:t>
            </w:r>
          </w:p>
          <w:p w14:paraId="25662A99" w14:textId="32F8EE7F" w:rsidR="0088248F" w:rsidRPr="0088248F" w:rsidRDefault="003B4B2F" w:rsidP="00386B33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Arial" w:hAnsi="Arial"/>
                <w:color w:val="000000" w:themeColor="text1"/>
                <w:sz w:val="20"/>
                <w:szCs w:val="22"/>
              </w:rPr>
            </w:pPr>
            <w:r w:rsidRPr="0088248F">
              <w:rPr>
                <w:rFonts w:ascii="Arial" w:hAnsi="Arial"/>
                <w:color w:val="000000" w:themeColor="text1"/>
                <w:sz w:val="20"/>
                <w:szCs w:val="20"/>
                <w:u w:val="single"/>
              </w:rPr>
              <w:t>Snap frozen</w:t>
            </w:r>
            <w:r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: </w:t>
            </w:r>
            <w:r w:rsidR="0023678B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Cut the </w:t>
            </w:r>
            <w:r w:rsidR="0088248F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>remainder</w:t>
            </w:r>
            <w:r w:rsidR="0023678B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 of </w:t>
            </w:r>
            <w:r w:rsidR="0088248F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the </w:t>
            </w:r>
            <w:r w:rsidR="0023678B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>tissue in</w:t>
            </w:r>
            <w:r w:rsidR="0088248F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>to</w:t>
            </w:r>
            <w:r w:rsidR="0023678B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 0.5-1cm</w:t>
            </w:r>
            <w:r w:rsidR="0023678B" w:rsidRPr="0088248F">
              <w:rPr>
                <w:rFonts w:ascii="Arial" w:hAnsi="Arial"/>
                <w:color w:val="000000" w:themeColor="text1"/>
                <w:sz w:val="20"/>
                <w:szCs w:val="20"/>
                <w:vertAlign w:val="superscript"/>
              </w:rPr>
              <w:t>3</w:t>
            </w:r>
            <w:r w:rsidR="0023678B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 </w:t>
            </w:r>
            <w:r w:rsidR="0088248F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cubes </w:t>
            </w:r>
            <w:r w:rsidR="0023678B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and </w:t>
            </w:r>
            <w:r w:rsidR="0088248F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>place</w:t>
            </w:r>
            <w:r w:rsidR="0023678B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 </w:t>
            </w:r>
            <w:r w:rsidR="0088248F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each cube </w:t>
            </w:r>
            <w:r w:rsidR="0023678B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into </w:t>
            </w:r>
            <w:r w:rsidR="0088248F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a </w:t>
            </w:r>
            <w:r w:rsidR="0023678B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pre-labeled </w:t>
            </w:r>
            <w:proofErr w:type="spellStart"/>
            <w:r w:rsidR="0026234A">
              <w:rPr>
                <w:rFonts w:ascii="Arial" w:hAnsi="Arial"/>
                <w:color w:val="000000" w:themeColor="text1"/>
                <w:sz w:val="20"/>
                <w:szCs w:val="20"/>
              </w:rPr>
              <w:t>C</w:t>
            </w:r>
            <w:r w:rsidR="0023678B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>ryo</w:t>
            </w:r>
            <w:proofErr w:type="spellEnd"/>
            <w:r w:rsidR="0023678B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 vials</w:t>
            </w:r>
            <w:r w:rsidR="0026234A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 (provided).</w:t>
            </w:r>
            <w:r w:rsidR="0023678B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 </w:t>
            </w:r>
            <w:r w:rsidRPr="0088248F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Snap-freeze </w:t>
            </w:r>
            <w:r w:rsidR="0026234A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the </w:t>
            </w:r>
            <w:proofErr w:type="spellStart"/>
            <w:r w:rsidR="00CD109B">
              <w:rPr>
                <w:rFonts w:ascii="Arial" w:hAnsi="Arial"/>
                <w:color w:val="000000" w:themeColor="text1"/>
                <w:sz w:val="20"/>
                <w:szCs w:val="20"/>
              </w:rPr>
              <w:t>C</w:t>
            </w:r>
            <w:r w:rsidR="0026234A">
              <w:rPr>
                <w:rFonts w:ascii="Arial" w:hAnsi="Arial"/>
                <w:color w:val="000000" w:themeColor="text1"/>
                <w:sz w:val="20"/>
                <w:szCs w:val="20"/>
              </w:rPr>
              <w:t>ryo</w:t>
            </w:r>
            <w:proofErr w:type="spellEnd"/>
            <w:r w:rsidR="0026234A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 vials</w:t>
            </w:r>
            <w:r w:rsidR="0088248F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 </w:t>
            </w:r>
            <w:ins w:id="0" w:author="Yang, Chaozhe" w:date="2022-01-07T12:34:00Z">
              <w:r w:rsidR="00D16215" w:rsidRPr="00302EE9">
                <w:rPr>
                  <w:rFonts w:ascii="Arial" w:hAnsi="Arial"/>
                  <w:color w:val="000000" w:themeColor="text1"/>
                  <w:sz w:val="20"/>
                  <w:szCs w:val="20"/>
                  <w:u w:val="single"/>
                </w:rPr>
                <w:t>(~20 vials for each tissue type)</w:t>
              </w:r>
              <w:r w:rsidR="00D16215">
                <w:rPr>
                  <w:rFonts w:ascii="Arial" w:hAnsi="Arial"/>
                  <w:color w:val="000000" w:themeColor="text1"/>
                  <w:sz w:val="20"/>
                  <w:szCs w:val="20"/>
                </w:rPr>
                <w:t xml:space="preserve"> </w:t>
              </w:r>
            </w:ins>
            <w:r w:rsidR="0026234A">
              <w:rPr>
                <w:rFonts w:ascii="Arial" w:hAnsi="Arial"/>
                <w:color w:val="000000" w:themeColor="text1"/>
                <w:sz w:val="20"/>
                <w:szCs w:val="20"/>
              </w:rPr>
              <w:t>using one of</w:t>
            </w:r>
            <w:r w:rsidR="0088248F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 the following methods:</w:t>
            </w:r>
          </w:p>
          <w:p w14:paraId="3CB72F06" w14:textId="3EF26C6C" w:rsidR="0088248F" w:rsidRPr="0088248F" w:rsidRDefault="0088248F" w:rsidP="0088248F">
            <w:pPr>
              <w:pStyle w:val="ListParagraph"/>
              <w:numPr>
                <w:ilvl w:val="0"/>
                <w:numId w:val="42"/>
              </w:numPr>
              <w:jc w:val="both"/>
              <w:rPr>
                <w:rFonts w:ascii="Arial" w:hAnsi="Arial"/>
                <w:color w:val="000000" w:themeColor="text1"/>
                <w:sz w:val="20"/>
                <w:szCs w:val="22"/>
              </w:rPr>
            </w:pPr>
            <w:r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Place </w:t>
            </w:r>
            <w:proofErr w:type="spellStart"/>
            <w:r w:rsidR="0026234A">
              <w:rPr>
                <w:rFonts w:ascii="Arial" w:hAnsi="Arial"/>
                <w:color w:val="000000" w:themeColor="text1"/>
                <w:sz w:val="20"/>
                <w:szCs w:val="20"/>
              </w:rPr>
              <w:t>C</w:t>
            </w:r>
            <w:r w:rsidR="003B4B2F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>ryo</w:t>
            </w:r>
            <w:proofErr w:type="spellEnd"/>
            <w:r w:rsidR="003B4B2F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 </w:t>
            </w:r>
            <w:r w:rsidR="000B6DE0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>vials</w:t>
            </w:r>
            <w:r w:rsidR="003B4B2F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 in a vapor phase </w:t>
            </w:r>
            <w:proofErr w:type="spellStart"/>
            <w:r w:rsidR="003B4B2F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>dewar</w:t>
            </w:r>
            <w:proofErr w:type="spellEnd"/>
            <w:r w:rsidR="003B4B2F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 of LN2</w:t>
            </w:r>
            <w:r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 -- </w:t>
            </w:r>
            <w:r w:rsidR="003B4B2F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or </w:t>
            </w:r>
            <w:r w:rsidR="0026234A">
              <w:rPr>
                <w:rFonts w:ascii="Arial" w:hAnsi="Arial"/>
                <w:color w:val="000000" w:themeColor="text1"/>
                <w:sz w:val="20"/>
                <w:szCs w:val="20"/>
              </w:rPr>
              <w:t>--</w:t>
            </w:r>
          </w:p>
          <w:p w14:paraId="5EAC48F8" w14:textId="77777777" w:rsidR="0088248F" w:rsidRPr="0088248F" w:rsidRDefault="0088248F" w:rsidP="0088248F">
            <w:pPr>
              <w:pStyle w:val="ListParagraph"/>
              <w:numPr>
                <w:ilvl w:val="0"/>
                <w:numId w:val="42"/>
              </w:numPr>
              <w:jc w:val="both"/>
              <w:rPr>
                <w:rFonts w:ascii="Arial" w:hAnsi="Arial"/>
                <w:color w:val="000000" w:themeColor="text1"/>
                <w:sz w:val="20"/>
                <w:szCs w:val="22"/>
              </w:rPr>
            </w:pPr>
            <w:r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>F</w:t>
            </w:r>
            <w:r w:rsidR="003B4B2F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>reeze over dry ice or on the shelf of a -80</w:t>
            </w:r>
            <w:r w:rsidR="003B4B2F" w:rsidRPr="0088248F">
              <w:rPr>
                <w:rFonts w:ascii="Arial" w:hAnsi="Arial"/>
                <w:color w:val="000000" w:themeColor="text1"/>
                <w:sz w:val="20"/>
                <w:szCs w:val="20"/>
                <w:vertAlign w:val="superscript"/>
              </w:rPr>
              <w:t>o</w:t>
            </w:r>
            <w:r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>C</w:t>
            </w:r>
            <w:r w:rsidR="003B4B2F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 or -20</w:t>
            </w:r>
            <w:r w:rsidR="003B4B2F" w:rsidRPr="0088248F">
              <w:rPr>
                <w:rFonts w:ascii="Arial" w:hAnsi="Arial"/>
                <w:color w:val="000000" w:themeColor="text1"/>
                <w:sz w:val="20"/>
                <w:szCs w:val="20"/>
                <w:vertAlign w:val="superscript"/>
              </w:rPr>
              <w:t>o</w:t>
            </w:r>
            <w:r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>C</w:t>
            </w:r>
            <w:r w:rsidR="003B4B2F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 freezer.  </w:t>
            </w:r>
          </w:p>
          <w:p w14:paraId="4747733A" w14:textId="0950F136" w:rsidR="003B4B2F" w:rsidRPr="0088248F" w:rsidRDefault="003B4B2F">
            <w:pPr>
              <w:ind w:left="444"/>
              <w:jc w:val="both"/>
              <w:rPr>
                <w:rFonts w:ascii="Arial" w:hAnsi="Arial"/>
                <w:color w:val="000000" w:themeColor="text1"/>
                <w:sz w:val="20"/>
                <w:szCs w:val="22"/>
              </w:rPr>
            </w:pPr>
            <w:r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Maintain </w:t>
            </w:r>
            <w:r w:rsidR="0023678B"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the samples </w:t>
            </w:r>
            <w:r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at </w:t>
            </w:r>
            <w:r w:rsidR="00CD109B">
              <w:rPr>
                <w:rFonts w:ascii="Arial" w:hAnsi="Arial"/>
                <w:color w:val="000000" w:themeColor="text1"/>
                <w:sz w:val="20"/>
                <w:szCs w:val="20"/>
              </w:rPr>
              <w:t xml:space="preserve">storage </w:t>
            </w:r>
            <w:r w:rsidRPr="0088248F">
              <w:rPr>
                <w:rFonts w:ascii="Arial" w:hAnsi="Arial"/>
                <w:color w:val="000000" w:themeColor="text1"/>
                <w:sz w:val="20"/>
                <w:szCs w:val="20"/>
              </w:rPr>
              <w:t>temperature until shipment.</w:t>
            </w:r>
            <w:r w:rsidRPr="0088248F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 </w:t>
            </w:r>
          </w:p>
        </w:tc>
      </w:tr>
      <w:tr w:rsidR="0001340D" w14:paraId="4CFA63F5" w14:textId="77777777" w:rsidTr="003B4B2F">
        <w:tc>
          <w:tcPr>
            <w:tcW w:w="647" w:type="pct"/>
            <w:shd w:val="clear" w:color="auto" w:fill="D9D9D9" w:themeFill="background1" w:themeFillShade="D9"/>
          </w:tcPr>
          <w:p w14:paraId="39CD6C4A" w14:textId="77777777" w:rsidR="0001340D" w:rsidRDefault="0001340D" w:rsidP="0026234A">
            <w:pPr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Packaging</w:t>
            </w:r>
          </w:p>
          <w:p w14:paraId="4D975313" w14:textId="01426489" w:rsidR="00885BC8" w:rsidRDefault="006C5CC1" w:rsidP="0026234A">
            <w:pPr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and Shipping</w:t>
            </w:r>
          </w:p>
          <w:p w14:paraId="625E28C4" w14:textId="77777777" w:rsidR="00FE1C13" w:rsidRDefault="00FE1C13" w:rsidP="0026234A">
            <w:pPr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514EDE30" w14:textId="206324FB" w:rsidR="00FE1C13" w:rsidRPr="00D35331" w:rsidRDefault="00FE1C13" w:rsidP="0026234A">
            <w:pPr>
              <w:rPr>
                <w:rFonts w:ascii="Arial" w:hAnsi="Arial" w:cs="Arial"/>
                <w:i/>
                <w:sz w:val="20"/>
                <w:szCs w:val="22"/>
              </w:rPr>
            </w:pPr>
            <w:r w:rsidRPr="00D35331">
              <w:rPr>
                <w:rFonts w:ascii="Arial" w:hAnsi="Arial" w:cs="Arial"/>
                <w:i/>
                <w:sz w:val="20"/>
                <w:szCs w:val="22"/>
              </w:rPr>
              <w:t>*Personnel shipping samples must be trained in IATA regulations</w:t>
            </w:r>
          </w:p>
          <w:p w14:paraId="707D7F97" w14:textId="0F46AD2F" w:rsidR="00FE1C13" w:rsidRDefault="00FE1C13" w:rsidP="0026234A">
            <w:pPr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4353" w:type="pct"/>
            <w:gridSpan w:val="2"/>
          </w:tcPr>
          <w:p w14:paraId="77678E07" w14:textId="77777777" w:rsidR="0001340D" w:rsidRPr="000C6DBC" w:rsidRDefault="0001340D" w:rsidP="000C3CA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  <w:tbl>
            <w:tblPr>
              <w:tblStyle w:val="TableGrid"/>
              <w:tblW w:w="4999" w:type="pct"/>
              <w:tblLook w:val="04A0" w:firstRow="1" w:lastRow="0" w:firstColumn="1" w:lastColumn="0" w:noHBand="0" w:noVBand="1"/>
            </w:tblPr>
            <w:tblGrid>
              <w:gridCol w:w="1719"/>
              <w:gridCol w:w="1924"/>
              <w:gridCol w:w="5493"/>
            </w:tblGrid>
            <w:tr w:rsidR="00357A85" w:rsidRPr="00321B32" w14:paraId="225B529D" w14:textId="77777777" w:rsidTr="000C6DBC">
              <w:tc>
                <w:tcPr>
                  <w:tcW w:w="941" w:type="pct"/>
                  <w:shd w:val="clear" w:color="auto" w:fill="D9D9D9" w:themeFill="background1" w:themeFillShade="D9"/>
                </w:tcPr>
                <w:p w14:paraId="0D857E49" w14:textId="77777777" w:rsidR="0001340D" w:rsidRPr="00321B32" w:rsidRDefault="0001340D" w:rsidP="00CB6464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321B32">
                    <w:rPr>
                      <w:rFonts w:ascii="Arial" w:hAnsi="Arial" w:cs="Arial"/>
                      <w:b/>
                      <w:sz w:val="20"/>
                      <w:szCs w:val="20"/>
                    </w:rPr>
                    <w:t>Sample type</w:t>
                  </w:r>
                </w:p>
              </w:tc>
              <w:tc>
                <w:tcPr>
                  <w:tcW w:w="1053" w:type="pct"/>
                  <w:shd w:val="clear" w:color="auto" w:fill="D9D9D9" w:themeFill="background1" w:themeFillShade="D9"/>
                </w:tcPr>
                <w:p w14:paraId="6F5193D5" w14:textId="391D34CA" w:rsidR="0001340D" w:rsidRPr="00321B32" w:rsidRDefault="003C045A" w:rsidP="00CB6464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321B32">
                    <w:rPr>
                      <w:rFonts w:ascii="Arial" w:hAnsi="Arial" w:cs="Arial"/>
                      <w:b/>
                      <w:sz w:val="20"/>
                      <w:szCs w:val="20"/>
                    </w:rPr>
                    <w:t>Container</w:t>
                  </w:r>
                </w:p>
              </w:tc>
              <w:tc>
                <w:tcPr>
                  <w:tcW w:w="3006" w:type="pct"/>
                  <w:shd w:val="clear" w:color="auto" w:fill="D9D9D9" w:themeFill="background1" w:themeFillShade="D9"/>
                </w:tcPr>
                <w:p w14:paraId="554A66EC" w14:textId="10C8B49E" w:rsidR="0001340D" w:rsidRPr="00321B32" w:rsidRDefault="003C045A" w:rsidP="00CB6464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321B32">
                    <w:rPr>
                      <w:rFonts w:ascii="Arial" w:hAnsi="Arial" w:cs="Arial"/>
                      <w:b/>
                      <w:sz w:val="20"/>
                      <w:szCs w:val="20"/>
                    </w:rPr>
                    <w:t>Packaging Steps</w:t>
                  </w:r>
                </w:p>
              </w:tc>
            </w:tr>
            <w:tr w:rsidR="00357A85" w:rsidRPr="00321B32" w14:paraId="4A57F2C1" w14:textId="77777777" w:rsidTr="000C6DBC">
              <w:tc>
                <w:tcPr>
                  <w:tcW w:w="941" w:type="pct"/>
                </w:tcPr>
                <w:p w14:paraId="5092F7E8" w14:textId="77777777" w:rsidR="0001340D" w:rsidRPr="00321B32" w:rsidRDefault="0001340D" w:rsidP="0026234A">
                  <w:pPr>
                    <w:rPr>
                      <w:rFonts w:ascii="Arial" w:hAnsi="Arial" w:cs="Arial"/>
                      <w:sz w:val="20"/>
                      <w:szCs w:val="20"/>
                      <w:u w:val="single"/>
                    </w:rPr>
                  </w:pPr>
                  <w:r w:rsidRPr="00321B32">
                    <w:rPr>
                      <w:rFonts w:ascii="Arial" w:hAnsi="Arial" w:cs="Arial"/>
                      <w:sz w:val="20"/>
                      <w:szCs w:val="20"/>
                      <w:u w:val="single"/>
                    </w:rPr>
                    <w:t>Fresh tissue in bag on wet ice</w:t>
                  </w:r>
                </w:p>
                <w:p w14:paraId="313D657C" w14:textId="77777777" w:rsidR="003C045A" w:rsidRPr="00321B32" w:rsidRDefault="003C045A" w:rsidP="0026234A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  <w:p w14:paraId="247D1393" w14:textId="1B6B1699" w:rsidR="003C045A" w:rsidRPr="000C6DBC" w:rsidRDefault="003C045A" w:rsidP="0026234A">
                  <w:pPr>
                    <w:rPr>
                      <w:rFonts w:ascii="Arial" w:hAnsi="Arial" w:cs="Arial"/>
                      <w:i/>
                      <w:iCs/>
                      <w:sz w:val="18"/>
                      <w:szCs w:val="18"/>
                    </w:rPr>
                  </w:pPr>
                  <w:r w:rsidRPr="000C6DBC">
                    <w:rPr>
                      <w:rFonts w:ascii="Arial" w:hAnsi="Arial" w:cs="Arial"/>
                      <w:i/>
                      <w:iCs/>
                      <w:color w:val="FF0000"/>
                      <w:sz w:val="18"/>
                      <w:szCs w:val="18"/>
                    </w:rPr>
                    <w:t>SHIP SAME DAY AS COLLECTION</w:t>
                  </w:r>
                </w:p>
              </w:tc>
              <w:tc>
                <w:tcPr>
                  <w:tcW w:w="1053" w:type="pct"/>
                </w:tcPr>
                <w:p w14:paraId="722678AB" w14:textId="77777777" w:rsidR="0001340D" w:rsidRPr="00321B32" w:rsidRDefault="003C045A" w:rsidP="003C045A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C6DBC">
                    <w:rPr>
                      <w:rFonts w:ascii="Arial" w:hAnsi="Arial" w:cs="Arial"/>
                      <w:sz w:val="20"/>
                      <w:szCs w:val="20"/>
                    </w:rPr>
                    <w:t>Styrofoam mailing box with outer cardboard box and absorbent pads at bottom</w:t>
                  </w:r>
                </w:p>
              </w:tc>
              <w:tc>
                <w:tcPr>
                  <w:tcW w:w="3006" w:type="pct"/>
                </w:tcPr>
                <w:p w14:paraId="0E0C8063" w14:textId="01861993" w:rsidR="004249B7" w:rsidRPr="00321B32" w:rsidRDefault="003C045A" w:rsidP="0016232A">
                  <w:pPr>
                    <w:pStyle w:val="ListParagraph"/>
                    <w:numPr>
                      <w:ilvl w:val="0"/>
                      <w:numId w:val="38"/>
                    </w:num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In a </w:t>
                  </w:r>
                  <w:r w:rsidR="00BD5C7D">
                    <w:rPr>
                      <w:rFonts w:ascii="Arial" w:hAnsi="Arial" w:cs="Arial"/>
                      <w:sz w:val="20"/>
                      <w:szCs w:val="20"/>
                    </w:rPr>
                    <w:t>biohazard</w:t>
                  </w:r>
                  <w:r w:rsidR="00BD5C7D"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bag, place </w:t>
                  </w:r>
                  <w:r w:rsidR="004249B7"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the </w:t>
                  </w:r>
                  <w:r w:rsidR="00DE4663"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50ml conical </w:t>
                  </w:r>
                  <w:r w:rsidR="004249B7"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tube with the </w:t>
                  </w:r>
                  <w:r w:rsidRPr="00321B32">
                    <w:rPr>
                      <w:rFonts w:ascii="Arial" w:hAnsi="Arial" w:cs="Arial"/>
                      <w:sz w:val="20"/>
                      <w:szCs w:val="20"/>
                    </w:rPr>
                    <w:t>kidney</w:t>
                  </w:r>
                  <w:r w:rsidR="004249B7"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 sample</w:t>
                  </w:r>
                  <w:r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 and wet ice</w:t>
                  </w:r>
                  <w:r w:rsidR="00321B32" w:rsidRPr="00321B32">
                    <w:rPr>
                      <w:rFonts w:ascii="Arial" w:hAnsi="Arial" w:cs="Arial"/>
                      <w:sz w:val="20"/>
                      <w:szCs w:val="20"/>
                    </w:rPr>
                    <w:t>/blue ice.</w:t>
                  </w:r>
                  <w:r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  <w:p w14:paraId="4FAA0A3C" w14:textId="0022BFFD" w:rsidR="003C045A" w:rsidRPr="00321B32" w:rsidRDefault="004249B7" w:rsidP="0016232A">
                  <w:pPr>
                    <w:pStyle w:val="ListParagraph"/>
                    <w:numPr>
                      <w:ilvl w:val="0"/>
                      <w:numId w:val="38"/>
                    </w:num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21B32">
                    <w:rPr>
                      <w:rFonts w:ascii="Arial" w:hAnsi="Arial" w:cs="Arial"/>
                      <w:sz w:val="20"/>
                      <w:szCs w:val="20"/>
                    </w:rPr>
                    <w:t>Place this bag into a</w:t>
                  </w:r>
                  <w:r w:rsidR="003C045A"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 second bag of wet ice</w:t>
                  </w:r>
                  <w:r w:rsidR="00DE4663" w:rsidRPr="00321B32">
                    <w:rPr>
                      <w:rFonts w:ascii="Arial" w:hAnsi="Arial" w:cs="Arial"/>
                      <w:sz w:val="20"/>
                      <w:szCs w:val="20"/>
                    </w:rPr>
                    <w:t>/blue ice</w:t>
                  </w:r>
                  <w:r w:rsidR="00C86111"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.  </w:t>
                  </w:r>
                </w:p>
                <w:p w14:paraId="6081FAE9" w14:textId="75F9157F" w:rsidR="003C045A" w:rsidRPr="00321B32" w:rsidRDefault="003C045A" w:rsidP="0016232A">
                  <w:pPr>
                    <w:pStyle w:val="ListParagraph"/>
                    <w:numPr>
                      <w:ilvl w:val="0"/>
                      <w:numId w:val="38"/>
                    </w:num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Tie off </w:t>
                  </w:r>
                  <w:r w:rsidR="00C86111"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this outer </w:t>
                  </w:r>
                  <w:r w:rsidRPr="00321B32">
                    <w:rPr>
                      <w:rFonts w:ascii="Arial" w:hAnsi="Arial" w:cs="Arial"/>
                      <w:sz w:val="20"/>
                      <w:szCs w:val="20"/>
                    </w:rPr>
                    <w:t>plastic bag and place in Styrofoam box</w:t>
                  </w:r>
                  <w:r w:rsidR="00323A1A"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;); </w:t>
                  </w:r>
                  <w:r w:rsidR="00323A1A" w:rsidRPr="00321B32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>fill empty space in the container with packing material (e.g., bubble wrap, wadded paper towel or brown paper).</w:t>
                  </w:r>
                  <w:r w:rsidR="00323A1A" w:rsidRPr="00321B32">
                    <w:rPr>
                      <w:rFonts w:ascii="Arial" w:hAnsi="Arial" w:cs="Arial"/>
                      <w:sz w:val="20"/>
                      <w:szCs w:val="20"/>
                    </w:rPr>
                    <w:t>S</w:t>
                  </w:r>
                  <w:r w:rsidRPr="00321B32">
                    <w:rPr>
                      <w:rFonts w:ascii="Arial" w:hAnsi="Arial" w:cs="Arial"/>
                      <w:sz w:val="20"/>
                      <w:szCs w:val="20"/>
                    </w:rPr>
                    <w:t>eal.</w:t>
                  </w:r>
                </w:p>
                <w:p w14:paraId="16E443E4" w14:textId="45D54B70" w:rsidR="0016232A" w:rsidRPr="00321B32" w:rsidRDefault="003C045A" w:rsidP="0016232A">
                  <w:pPr>
                    <w:pStyle w:val="ListParagraph"/>
                    <w:numPr>
                      <w:ilvl w:val="0"/>
                      <w:numId w:val="38"/>
                    </w:num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C6DBC">
                    <w:rPr>
                      <w:rFonts w:ascii="Arial" w:hAnsi="Arial" w:cs="Arial"/>
                      <w:sz w:val="20"/>
                      <w:szCs w:val="20"/>
                    </w:rPr>
                    <w:t>Place</w:t>
                  </w:r>
                  <w:r w:rsidR="00C86111" w:rsidRPr="000C6DBC">
                    <w:rPr>
                      <w:rFonts w:ascii="Arial" w:hAnsi="Arial" w:cs="Arial"/>
                      <w:sz w:val="20"/>
                      <w:szCs w:val="20"/>
                    </w:rPr>
                    <w:t xml:space="preserve"> Styrofoam box </w:t>
                  </w:r>
                  <w:r w:rsidRPr="000C6DBC">
                    <w:rPr>
                      <w:rFonts w:ascii="Arial" w:hAnsi="Arial" w:cs="Arial"/>
                      <w:sz w:val="20"/>
                      <w:szCs w:val="20"/>
                    </w:rPr>
                    <w:t>in cardboard box</w:t>
                  </w:r>
                  <w:r w:rsidR="0016232A" w:rsidRPr="00321B32">
                    <w:rPr>
                      <w:rFonts w:ascii="Arial" w:hAnsi="Arial" w:cs="Arial"/>
                      <w:sz w:val="20"/>
                      <w:szCs w:val="20"/>
                    </w:rPr>
                    <w:t>.</w:t>
                  </w:r>
                </w:p>
                <w:p w14:paraId="76A2AADB" w14:textId="205A24E7" w:rsidR="003C045A" w:rsidRPr="00321B32" w:rsidRDefault="0016232A">
                  <w:pPr>
                    <w:pStyle w:val="ListParagraph"/>
                    <w:numPr>
                      <w:ilvl w:val="0"/>
                      <w:numId w:val="38"/>
                    </w:num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Place </w:t>
                  </w:r>
                  <w:r w:rsidRPr="00321B32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>“Patient Demographic Sheet” with the “Specimen Shipment Checklist” on top of insulated container,</w:t>
                  </w:r>
                  <w:r w:rsidR="0080455A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 close the box</w:t>
                  </w:r>
                  <w:r w:rsidRPr="00321B32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 then tap</w:t>
                  </w:r>
                  <w:r w:rsidR="00EA6ABE" w:rsidRPr="00321B32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>e</w:t>
                  </w:r>
                  <w:r w:rsidRPr="00321B32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 cardboard </w:t>
                  </w:r>
                  <w:r w:rsidR="00145C6A" w:rsidRPr="000C6DBC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>securely with packaging tape.</w:t>
                  </w:r>
                </w:p>
                <w:p w14:paraId="4D63DF56" w14:textId="77777777" w:rsidR="00223D36" w:rsidRPr="000C6DBC" w:rsidRDefault="00145C6A">
                  <w:pPr>
                    <w:pStyle w:val="ListParagraph"/>
                    <w:numPr>
                      <w:ilvl w:val="0"/>
                      <w:numId w:val="38"/>
                    </w:num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Label box with provided </w:t>
                  </w:r>
                  <w:r w:rsidRPr="00321B32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>UN 3373 Biohazard Substance, Category B, Exempt Human Subjects</w:t>
                  </w:r>
                  <w:r w:rsidR="00223D36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>.</w:t>
                  </w:r>
                </w:p>
                <w:p w14:paraId="6D64AD44" w14:textId="0100BB97" w:rsidR="00321B32" w:rsidRPr="00321B32" w:rsidRDefault="00223D36">
                  <w:pPr>
                    <w:pStyle w:val="ListParagraph"/>
                    <w:numPr>
                      <w:ilvl w:val="0"/>
                      <w:numId w:val="38"/>
                    </w:num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Tape FedEx </w:t>
                  </w:r>
                  <w:r w:rsidR="00145C6A" w:rsidRPr="000C6DBC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shipping labels </w:t>
                  </w:r>
                  <w:r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on top of the carboard </w:t>
                  </w:r>
                  <w:r w:rsidR="00145C6A" w:rsidRPr="000C6DBC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and ship overnight.  </w:t>
                  </w:r>
                </w:p>
              </w:tc>
            </w:tr>
            <w:tr w:rsidR="008C13BB" w:rsidRPr="00321B32" w14:paraId="20BDDE7B" w14:textId="77777777" w:rsidTr="000C6DBC">
              <w:trPr>
                <w:trHeight w:val="3743"/>
              </w:trPr>
              <w:tc>
                <w:tcPr>
                  <w:tcW w:w="941" w:type="pct"/>
                </w:tcPr>
                <w:p w14:paraId="64197587" w14:textId="77777777" w:rsidR="008C13BB" w:rsidRPr="00321B32" w:rsidRDefault="008C13BB" w:rsidP="0026234A">
                  <w:pPr>
                    <w:rPr>
                      <w:rFonts w:ascii="Arial" w:hAnsi="Arial" w:cs="Arial"/>
                      <w:sz w:val="20"/>
                      <w:szCs w:val="20"/>
                      <w:u w:val="single"/>
                    </w:rPr>
                  </w:pPr>
                  <w:r w:rsidRPr="00321B32">
                    <w:rPr>
                      <w:rFonts w:ascii="Arial" w:hAnsi="Arial" w:cs="Arial"/>
                      <w:sz w:val="20"/>
                      <w:szCs w:val="20"/>
                      <w:u w:val="single"/>
                    </w:rPr>
                    <w:lastRenderedPageBreak/>
                    <w:t>Samples in 10% formalin</w:t>
                  </w:r>
                </w:p>
                <w:p w14:paraId="6FD63514" w14:textId="77777777" w:rsidR="008C13BB" w:rsidRPr="00321B32" w:rsidRDefault="008C13BB" w:rsidP="0026234A">
                  <w:pPr>
                    <w:rPr>
                      <w:rFonts w:ascii="Arial" w:hAnsi="Arial" w:cs="Arial"/>
                      <w:i/>
                      <w:sz w:val="20"/>
                      <w:szCs w:val="20"/>
                    </w:rPr>
                  </w:pPr>
                </w:p>
                <w:p w14:paraId="3AF8A51C" w14:textId="77777777" w:rsidR="008C13BB" w:rsidRPr="000C6DBC" w:rsidRDefault="008C13BB" w:rsidP="0026234A">
                  <w:pPr>
                    <w:rPr>
                      <w:rFonts w:ascii="Arial" w:hAnsi="Arial" w:cs="Arial"/>
                      <w:i/>
                      <w:iCs/>
                      <w:sz w:val="18"/>
                      <w:szCs w:val="18"/>
                    </w:rPr>
                  </w:pPr>
                  <w:r w:rsidRPr="000C6DBC">
                    <w:rPr>
                      <w:rFonts w:ascii="Arial" w:hAnsi="Arial" w:cs="Arial"/>
                      <w:i/>
                      <w:iCs/>
                      <w:color w:val="FF0000"/>
                      <w:sz w:val="18"/>
                      <w:szCs w:val="18"/>
                    </w:rPr>
                    <w:t>SHIP FEDEX OVERNGHT SAME DAY AS COLLECTION UNLESS FRIDAY OR HOLIDAY, THEN HOLD TO NEXT BUSINESS DAY</w:t>
                  </w:r>
                </w:p>
                <w:p w14:paraId="2B08A2EB" w14:textId="2E937816" w:rsidR="008C13BB" w:rsidRPr="00321B32" w:rsidRDefault="008C13BB" w:rsidP="0026234A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1053" w:type="pct"/>
                </w:tcPr>
                <w:p w14:paraId="54AC1B7D" w14:textId="77777777" w:rsidR="008C13BB" w:rsidRPr="000C6DBC" w:rsidRDefault="008C13BB" w:rsidP="00357A8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  <w:p w14:paraId="69A768AB" w14:textId="77777777" w:rsidR="008C13BB" w:rsidRPr="000C6DBC" w:rsidRDefault="008C13BB" w:rsidP="00357A8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  <w:p w14:paraId="5667554A" w14:textId="77777777" w:rsidR="008C13BB" w:rsidRPr="000C6DBC" w:rsidRDefault="008C13BB" w:rsidP="00357A8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  <w:p w14:paraId="553FEAAC" w14:textId="77777777" w:rsidR="008C13BB" w:rsidRPr="000C6DBC" w:rsidRDefault="008C13BB" w:rsidP="00357A8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  <w:p w14:paraId="101AACD1" w14:textId="77777777" w:rsidR="008C13BB" w:rsidRPr="000C6DBC" w:rsidRDefault="008C13BB" w:rsidP="00357A8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  <w:p w14:paraId="3FA85C9D" w14:textId="1202FC8F" w:rsidR="008C13BB" w:rsidRPr="00321B32" w:rsidRDefault="008C13BB" w:rsidP="00357A8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C6DBC">
                    <w:rPr>
                      <w:rFonts w:ascii="Arial" w:hAnsi="Arial" w:cs="Arial"/>
                      <w:sz w:val="20"/>
                      <w:szCs w:val="20"/>
                    </w:rPr>
                    <w:t>Styrofoam mailing box with outer cardboard box and absorbent pads at bottom.</w:t>
                  </w:r>
                </w:p>
              </w:tc>
              <w:tc>
                <w:tcPr>
                  <w:tcW w:w="3006" w:type="pct"/>
                </w:tcPr>
                <w:p w14:paraId="179FB2F9" w14:textId="142942A9" w:rsidR="008C13BB" w:rsidRPr="00321B32" w:rsidRDefault="008C13BB" w:rsidP="00020C6A">
                  <w:pPr>
                    <w:pStyle w:val="ListParagraph"/>
                    <w:widowControl w:val="0"/>
                    <w:numPr>
                      <w:ilvl w:val="0"/>
                      <w:numId w:val="40"/>
                    </w:numPr>
                    <w:tabs>
                      <w:tab w:val="left" w:pos="-1440"/>
                      <w:tab w:val="left" w:pos="-720"/>
                      <w:tab w:val="left" w:pos="0"/>
                      <w:tab w:val="left" w:pos="1440"/>
                    </w:tabs>
                    <w:suppressAutoHyphens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C6DBC">
                    <w:rPr>
                      <w:rFonts w:ascii="Arial" w:hAnsi="Arial" w:cs="Arial"/>
                      <w:sz w:val="20"/>
                      <w:szCs w:val="20"/>
                    </w:rPr>
                    <w:t xml:space="preserve">Wrap </w:t>
                  </w:r>
                  <w:r w:rsidRPr="00321B32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parafilm around edge of lid </w:t>
                  </w:r>
                  <w:r w:rsidR="00BD5C7D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>of the</w:t>
                  </w:r>
                  <w:r w:rsidRPr="00321B32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 sample container to prevent leakage.</w:t>
                  </w:r>
                </w:p>
                <w:p w14:paraId="5E6717E1" w14:textId="20CC65FE" w:rsidR="004249B7" w:rsidRPr="000C6DBC" w:rsidRDefault="008C13BB" w:rsidP="000C6DBC">
                  <w:pPr>
                    <w:pStyle w:val="ListParagraph"/>
                    <w:widowControl w:val="0"/>
                    <w:numPr>
                      <w:ilvl w:val="0"/>
                      <w:numId w:val="40"/>
                    </w:numPr>
                    <w:tabs>
                      <w:tab w:val="left" w:pos="-1440"/>
                      <w:tab w:val="left" w:pos="-720"/>
                      <w:tab w:val="left" w:pos="0"/>
                      <w:tab w:val="left" w:pos="1440"/>
                    </w:tabs>
                    <w:suppressAutoHyphens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Place each container in sealed biohazard bag with absorbent pad. Double bag. </w:t>
                  </w:r>
                  <w:r w:rsidRPr="000C6DBC">
                    <w:rPr>
                      <w:rFonts w:ascii="Arial" w:hAnsi="Arial" w:cs="Arial"/>
                      <w:sz w:val="20"/>
                      <w:szCs w:val="20"/>
                    </w:rPr>
                    <w:t>Place bags in Styrofoam box</w:t>
                  </w:r>
                  <w:r w:rsidR="0016232A" w:rsidRPr="00321B32">
                    <w:rPr>
                      <w:rFonts w:ascii="Arial" w:hAnsi="Arial" w:cs="Arial"/>
                      <w:sz w:val="20"/>
                      <w:szCs w:val="20"/>
                    </w:rPr>
                    <w:t>;</w:t>
                  </w:r>
                  <w:r w:rsidR="00323A1A" w:rsidRPr="00321B32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 fill empty space in the container with packing material (e.g., bubble wrap, wadded paper towel or brown paper). Seal</w:t>
                  </w:r>
                  <w:r w:rsidR="00020C6A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>.</w:t>
                  </w:r>
                </w:p>
                <w:p w14:paraId="72A20DA3" w14:textId="5061D04F" w:rsidR="004249B7" w:rsidRPr="00321B32" w:rsidRDefault="004249B7" w:rsidP="00020C6A">
                  <w:pPr>
                    <w:pStyle w:val="ListParagraph"/>
                    <w:widowControl w:val="0"/>
                    <w:numPr>
                      <w:ilvl w:val="0"/>
                      <w:numId w:val="40"/>
                    </w:numPr>
                    <w:tabs>
                      <w:tab w:val="left" w:pos="-1440"/>
                      <w:tab w:val="left" w:pos="-720"/>
                      <w:tab w:val="left" w:pos="0"/>
                      <w:tab w:val="left" w:pos="1440"/>
                    </w:tabs>
                    <w:suppressAutoHyphens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21B32">
                    <w:rPr>
                      <w:rFonts w:ascii="Arial" w:hAnsi="Arial" w:cs="Arial"/>
                      <w:sz w:val="20"/>
                      <w:szCs w:val="20"/>
                    </w:rPr>
                    <w:t>P</w:t>
                  </w:r>
                  <w:r w:rsidR="008C13BB"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lace </w:t>
                  </w:r>
                  <w:r w:rsidR="00EF1516"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the Styrofoam </w:t>
                  </w:r>
                  <w:r w:rsidRPr="00321B32">
                    <w:rPr>
                      <w:rFonts w:ascii="Arial" w:hAnsi="Arial" w:cs="Arial"/>
                      <w:sz w:val="20"/>
                      <w:szCs w:val="20"/>
                    </w:rPr>
                    <w:t>box</w:t>
                  </w:r>
                  <w:r w:rsidR="008C13BB"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 in </w:t>
                  </w:r>
                  <w:r w:rsidR="00EF1516"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the </w:t>
                  </w:r>
                  <w:r w:rsidR="008C13BB" w:rsidRPr="00321B32">
                    <w:rPr>
                      <w:rFonts w:ascii="Arial" w:hAnsi="Arial" w:cs="Arial"/>
                      <w:sz w:val="20"/>
                      <w:szCs w:val="20"/>
                    </w:rPr>
                    <w:t>cardboard box</w:t>
                  </w:r>
                  <w:r w:rsidR="00020C6A">
                    <w:rPr>
                      <w:rFonts w:ascii="Arial" w:hAnsi="Arial" w:cs="Arial"/>
                      <w:sz w:val="20"/>
                      <w:szCs w:val="20"/>
                    </w:rPr>
                    <w:t>.</w:t>
                  </w:r>
                </w:p>
                <w:p w14:paraId="5B82F3AC" w14:textId="08A0A80F" w:rsidR="00020C6A" w:rsidRPr="00321B32" w:rsidRDefault="00020C6A" w:rsidP="00020C6A">
                  <w:pPr>
                    <w:pStyle w:val="ListParagraph"/>
                    <w:numPr>
                      <w:ilvl w:val="0"/>
                      <w:numId w:val="40"/>
                    </w:num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Place </w:t>
                  </w:r>
                  <w:r w:rsidRPr="00321B32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>“Patient Demographic Sheet” and “Fixed Specimen Shipment Checklist”</w:t>
                  </w:r>
                  <w:r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 </w:t>
                  </w:r>
                  <w:r w:rsidRPr="00321B32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>on top of insulated container,</w:t>
                  </w:r>
                  <w:r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 close the box</w:t>
                  </w:r>
                  <w:r w:rsidRPr="00321B32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 then tape cardboard </w:t>
                  </w:r>
                  <w:r w:rsidRPr="00732646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>securely with packaging tape.</w:t>
                  </w:r>
                </w:p>
                <w:p w14:paraId="0F1458A3" w14:textId="77777777" w:rsidR="00223D36" w:rsidRDefault="00323A1A">
                  <w:pPr>
                    <w:pStyle w:val="ListParagraph"/>
                    <w:widowControl w:val="0"/>
                    <w:numPr>
                      <w:ilvl w:val="0"/>
                      <w:numId w:val="40"/>
                    </w:numPr>
                    <w:tabs>
                      <w:tab w:val="left" w:pos="-1440"/>
                      <w:tab w:val="left" w:pos="-720"/>
                      <w:tab w:val="left" w:pos="0"/>
                      <w:tab w:val="left" w:pos="1440"/>
                    </w:tabs>
                    <w:suppressAutoHyphens/>
                    <w:jc w:val="both"/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</w:pPr>
                  <w:r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Label box with provided </w:t>
                  </w:r>
                  <w:r w:rsidRPr="00321B32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>UN 3373 Biohazard Substance, Category B, Exempt Human Subjects</w:t>
                  </w:r>
                  <w:r w:rsidR="00223D36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>.</w:t>
                  </w:r>
                </w:p>
                <w:p w14:paraId="055ECBD2" w14:textId="11EC3C0E" w:rsidR="008C13BB" w:rsidRPr="000C6DBC" w:rsidRDefault="00223D36" w:rsidP="000C6DBC">
                  <w:pPr>
                    <w:pStyle w:val="ListParagraph"/>
                    <w:widowControl w:val="0"/>
                    <w:numPr>
                      <w:ilvl w:val="0"/>
                      <w:numId w:val="40"/>
                    </w:numPr>
                    <w:tabs>
                      <w:tab w:val="left" w:pos="-1440"/>
                      <w:tab w:val="left" w:pos="-720"/>
                      <w:tab w:val="left" w:pos="0"/>
                      <w:tab w:val="left" w:pos="1440"/>
                    </w:tabs>
                    <w:suppressAutoHyphens/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Tape FedEx </w:t>
                  </w:r>
                  <w:r w:rsidRPr="0094484A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shipping labels </w:t>
                  </w:r>
                  <w:r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on top of the carboard </w:t>
                  </w:r>
                  <w:r w:rsidRPr="0094484A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and ship overnight.  </w:t>
                  </w:r>
                </w:p>
              </w:tc>
            </w:tr>
            <w:tr w:rsidR="00357A85" w:rsidRPr="00321B32" w14:paraId="7BA9FBEC" w14:textId="77777777" w:rsidTr="000C6DBC">
              <w:trPr>
                <w:trHeight w:val="2681"/>
              </w:trPr>
              <w:tc>
                <w:tcPr>
                  <w:tcW w:w="941" w:type="pct"/>
                </w:tcPr>
                <w:p w14:paraId="204BDC33" w14:textId="77777777" w:rsidR="0001340D" w:rsidRPr="00321B32" w:rsidRDefault="0001340D" w:rsidP="003C045A">
                  <w:pPr>
                    <w:rPr>
                      <w:rFonts w:ascii="Arial" w:hAnsi="Arial" w:cs="Arial"/>
                      <w:sz w:val="20"/>
                      <w:szCs w:val="20"/>
                      <w:u w:val="single"/>
                    </w:rPr>
                  </w:pPr>
                  <w:r w:rsidRPr="00321B32">
                    <w:rPr>
                      <w:rFonts w:ascii="Arial" w:hAnsi="Arial" w:cs="Arial"/>
                      <w:sz w:val="20"/>
                      <w:szCs w:val="20"/>
                      <w:u w:val="single"/>
                    </w:rPr>
                    <w:t xml:space="preserve">Snap frozen </w:t>
                  </w:r>
                </w:p>
              </w:tc>
              <w:tc>
                <w:tcPr>
                  <w:tcW w:w="1053" w:type="pct"/>
                </w:tcPr>
                <w:p w14:paraId="1512C004" w14:textId="09737460" w:rsidR="0001340D" w:rsidRPr="00321B32" w:rsidRDefault="003C045A" w:rsidP="003C045A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C6DBC">
                    <w:rPr>
                      <w:rFonts w:ascii="Arial" w:hAnsi="Arial" w:cs="Arial"/>
                      <w:sz w:val="20"/>
                      <w:szCs w:val="20"/>
                    </w:rPr>
                    <w:t>Styrofoam mailing box with outer cardboard box and layer of dry ice on bottom</w:t>
                  </w:r>
                </w:p>
              </w:tc>
              <w:tc>
                <w:tcPr>
                  <w:tcW w:w="3006" w:type="pct"/>
                </w:tcPr>
                <w:p w14:paraId="09F5AC67" w14:textId="5F49ECBA" w:rsidR="003C045A" w:rsidRPr="00321B32" w:rsidRDefault="004249B7" w:rsidP="004249B7">
                  <w:pPr>
                    <w:pStyle w:val="ListParagraph"/>
                    <w:numPr>
                      <w:ilvl w:val="0"/>
                      <w:numId w:val="39"/>
                    </w:num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21B32">
                    <w:rPr>
                      <w:rFonts w:ascii="Arial" w:hAnsi="Arial" w:cs="Arial"/>
                      <w:sz w:val="20"/>
                      <w:szCs w:val="20"/>
                    </w:rPr>
                    <w:t>In Styrofoam box, p</w:t>
                  </w:r>
                  <w:r w:rsidR="00357A85"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lace samples in </w:t>
                  </w:r>
                  <w:r w:rsidR="00DE4663"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Biohazard </w:t>
                  </w:r>
                  <w:r w:rsidR="00357A85" w:rsidRPr="00321B32">
                    <w:rPr>
                      <w:rFonts w:ascii="Arial" w:hAnsi="Arial" w:cs="Arial"/>
                      <w:sz w:val="20"/>
                      <w:szCs w:val="20"/>
                    </w:rPr>
                    <w:t>bag and cover with more dry ice. Use 7</w:t>
                  </w:r>
                  <w:r w:rsidRPr="00321B32">
                    <w:rPr>
                      <w:rFonts w:ascii="Arial" w:hAnsi="Arial" w:cs="Arial"/>
                      <w:sz w:val="20"/>
                      <w:szCs w:val="20"/>
                    </w:rPr>
                    <w:t>-</w:t>
                  </w:r>
                  <w:r w:rsidR="00357A85"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10 </w:t>
                  </w:r>
                  <w:proofErr w:type="spellStart"/>
                  <w:r w:rsidR="00357A85" w:rsidRPr="00321B32">
                    <w:rPr>
                      <w:rFonts w:ascii="Arial" w:hAnsi="Arial" w:cs="Arial"/>
                      <w:sz w:val="20"/>
                      <w:szCs w:val="20"/>
                    </w:rPr>
                    <w:t>lbs</w:t>
                  </w:r>
                  <w:proofErr w:type="spellEnd"/>
                  <w:r w:rsidR="00357A85"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 of dry ice.</w:t>
                  </w:r>
                </w:p>
                <w:p w14:paraId="68924B73" w14:textId="50EAE260" w:rsidR="00357A85" w:rsidRPr="000C6DBC" w:rsidRDefault="00357A85" w:rsidP="00DE4663">
                  <w:pPr>
                    <w:pStyle w:val="ListParagraph"/>
                    <w:numPr>
                      <w:ilvl w:val="0"/>
                      <w:numId w:val="39"/>
                    </w:num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C6DBC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>Place lid on Styrofoam contain</w:t>
                  </w:r>
                  <w:r w:rsidR="004249B7" w:rsidRPr="000C6DBC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>er</w:t>
                  </w:r>
                  <w:r w:rsidRPr="000C6DBC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, </w:t>
                  </w:r>
                  <w:r w:rsidRPr="000C6DBC">
                    <w:rPr>
                      <w:rFonts w:ascii="Arial" w:hAnsi="Arial" w:cs="Arial"/>
                      <w:b/>
                      <w:color w:val="FF0000"/>
                      <w:spacing w:val="-3"/>
                      <w:sz w:val="20"/>
                      <w:szCs w:val="20"/>
                    </w:rPr>
                    <w:t>DO NOT SEAL.</w:t>
                  </w:r>
                </w:p>
                <w:p w14:paraId="723DB9AF" w14:textId="2BC29882" w:rsidR="00357A85" w:rsidRPr="00321B32" w:rsidRDefault="00357A85">
                  <w:pPr>
                    <w:pStyle w:val="ListParagraph"/>
                    <w:numPr>
                      <w:ilvl w:val="0"/>
                      <w:numId w:val="39"/>
                    </w:num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C6DBC">
                    <w:rPr>
                      <w:rFonts w:ascii="Arial" w:hAnsi="Arial" w:cs="Arial"/>
                      <w:sz w:val="20"/>
                      <w:szCs w:val="20"/>
                    </w:rPr>
                    <w:t xml:space="preserve">Place </w:t>
                  </w:r>
                  <w:r w:rsidRPr="000C6DBC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>“Patient Demographic Sheet” with the “Frozen Specimen Shipment Checklist” on top of insulated container,</w:t>
                  </w:r>
                  <w:r w:rsidR="008135E0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 close the box</w:t>
                  </w:r>
                  <w:r w:rsidRPr="000C6DBC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 then </w:t>
                  </w:r>
                  <w:r w:rsidR="00EA6ABE" w:rsidRPr="000C6DBC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>tape the carboard securely with packaging tape.</w:t>
                  </w:r>
                </w:p>
                <w:p w14:paraId="01F31AAB" w14:textId="638CEAA1" w:rsidR="00223D36" w:rsidRPr="00321B32" w:rsidRDefault="003C045A">
                  <w:pPr>
                    <w:pStyle w:val="ListParagraph"/>
                    <w:numPr>
                      <w:ilvl w:val="0"/>
                      <w:numId w:val="39"/>
                    </w:num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Label </w:t>
                  </w:r>
                  <w:r w:rsidR="00357A85"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box </w:t>
                  </w:r>
                  <w:r w:rsidRPr="00321B32">
                    <w:rPr>
                      <w:rFonts w:ascii="Arial" w:hAnsi="Arial" w:cs="Arial"/>
                      <w:sz w:val="20"/>
                      <w:szCs w:val="20"/>
                    </w:rPr>
                    <w:t>with provided</w:t>
                  </w:r>
                  <w:r w:rsidR="00357A85" w:rsidRPr="00321B3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="00357A85" w:rsidRPr="00321B32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>UN 1845 Dry ice label, UN 3373 Biohazard Substance, Category B, Exempt Human Subjects</w:t>
                  </w:r>
                  <w:r w:rsidR="00C86111" w:rsidRPr="00321B32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.  </w:t>
                  </w:r>
                </w:p>
                <w:p w14:paraId="194B5FE1" w14:textId="6652B9AE" w:rsidR="004249B7" w:rsidRPr="00321B32" w:rsidRDefault="00223D36" w:rsidP="000C6DBC">
                  <w:pPr>
                    <w:pStyle w:val="ListParagraph"/>
                    <w:numPr>
                      <w:ilvl w:val="0"/>
                      <w:numId w:val="39"/>
                    </w:num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Tape FedEx </w:t>
                  </w:r>
                  <w:r w:rsidRPr="0094484A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shipping labels </w:t>
                  </w:r>
                  <w:r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on top of the carboard </w:t>
                  </w:r>
                  <w:r w:rsidRPr="0094484A">
                    <w:rPr>
                      <w:rFonts w:ascii="Arial" w:hAnsi="Arial" w:cs="Arial"/>
                      <w:spacing w:val="-3"/>
                      <w:sz w:val="20"/>
                      <w:szCs w:val="20"/>
                    </w:rPr>
                    <w:t xml:space="preserve">and ship overnight.  </w:t>
                  </w:r>
                </w:p>
              </w:tc>
            </w:tr>
          </w:tbl>
          <w:p w14:paraId="7B68E2A9" w14:textId="77777777" w:rsidR="0001340D" w:rsidRPr="000C6DBC" w:rsidRDefault="0001340D" w:rsidP="00C86111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C654B7" w14:paraId="3D199C47" w14:textId="77777777" w:rsidTr="000C6DBC">
        <w:trPr>
          <w:trHeight w:val="161"/>
        </w:trPr>
        <w:tc>
          <w:tcPr>
            <w:tcW w:w="647" w:type="pct"/>
            <w:shd w:val="clear" w:color="auto" w:fill="D9D9D9" w:themeFill="background1" w:themeFillShade="D9"/>
          </w:tcPr>
          <w:p w14:paraId="7C9ED6E3" w14:textId="77777777" w:rsidR="00C654B7" w:rsidRDefault="00C654B7" w:rsidP="0026234A">
            <w:pPr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4353" w:type="pct"/>
            <w:gridSpan w:val="2"/>
          </w:tcPr>
          <w:p w14:paraId="74A6C67D" w14:textId="77777777" w:rsidR="00C654B7" w:rsidRDefault="00C654B7" w:rsidP="000C3CAD">
            <w:pPr>
              <w:jc w:val="both"/>
              <w:rPr>
                <w:rFonts w:ascii="Arial" w:hAnsi="Arial" w:cs="Arial"/>
                <w:b/>
                <w:sz w:val="20"/>
                <w:szCs w:val="22"/>
              </w:rPr>
            </w:pPr>
          </w:p>
        </w:tc>
      </w:tr>
      <w:tr w:rsidR="006C5CC1" w14:paraId="6FD50591" w14:textId="77777777" w:rsidTr="003B4B2F">
        <w:tc>
          <w:tcPr>
            <w:tcW w:w="647" w:type="pct"/>
            <w:shd w:val="clear" w:color="auto" w:fill="D9D9D9" w:themeFill="background1" w:themeFillShade="D9"/>
          </w:tcPr>
          <w:p w14:paraId="5139EA27" w14:textId="13E1E8D5" w:rsidR="006C5CC1" w:rsidRPr="00B72FB1" w:rsidRDefault="00B72FB1" w:rsidP="0026234A">
            <w:pPr>
              <w:rPr>
                <w:rFonts w:ascii="Arial" w:hAnsi="Arial" w:cs="Arial"/>
                <w:b/>
                <w:color w:val="FF0000"/>
                <w:sz w:val="22"/>
                <w:szCs w:val="22"/>
              </w:rPr>
            </w:pPr>
            <w:r w:rsidRPr="00B72FB1">
              <w:rPr>
                <w:rFonts w:ascii="Arial" w:hAnsi="Arial" w:cs="Arial"/>
                <w:b/>
                <w:color w:val="FF0000"/>
                <w:sz w:val="22"/>
                <w:szCs w:val="22"/>
              </w:rPr>
              <w:t>Fresh Tissue</w:t>
            </w:r>
          </w:p>
          <w:p w14:paraId="3CD9891E" w14:textId="0F8956D1" w:rsidR="006C5CC1" w:rsidRDefault="006C5CC1" w:rsidP="0026234A">
            <w:pPr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Shipping information</w:t>
            </w:r>
          </w:p>
        </w:tc>
        <w:tc>
          <w:tcPr>
            <w:tcW w:w="4353" w:type="pct"/>
            <w:gridSpan w:val="2"/>
          </w:tcPr>
          <w:p w14:paraId="1ABFB59D" w14:textId="6C3FE660" w:rsidR="006C5CC1" w:rsidRPr="00141B44" w:rsidRDefault="005A0E4B" w:rsidP="005A0E4B">
            <w:pPr>
              <w:pStyle w:val="ListParagraph"/>
              <w:ind w:left="1080"/>
              <w:jc w:val="both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 xml:space="preserve">Reach out to </w:t>
            </w:r>
            <w:r w:rsidR="00B9107D">
              <w:rPr>
                <w:rFonts w:ascii="Arial" w:hAnsi="Arial" w:cs="Arial"/>
                <w:b/>
                <w:sz w:val="22"/>
                <w:szCs w:val="22"/>
              </w:rPr>
              <w:t xml:space="preserve">Jasmine Jaber </w:t>
            </w:r>
            <w:hyperlink r:id="rId10" w:history="1">
              <w:r w:rsidR="00B9107D" w:rsidRPr="00AC3B91">
                <w:rPr>
                  <w:rStyle w:val="Hyperlink"/>
                  <w:rFonts w:ascii="Arial" w:hAnsi="Arial" w:cs="Arial"/>
                  <w:b/>
                  <w:sz w:val="22"/>
                  <w:szCs w:val="22"/>
                </w:rPr>
                <w:t>jaberj2@chop.edu</w:t>
              </w:r>
            </w:hyperlink>
            <w:r w:rsidR="00B9107D">
              <w:rPr>
                <w:rFonts w:ascii="Arial" w:hAnsi="Arial" w:cs="Arial"/>
                <w:b/>
                <w:sz w:val="22"/>
                <w:szCs w:val="22"/>
              </w:rPr>
              <w:t xml:space="preserve"> for shipping address </w:t>
            </w:r>
          </w:p>
        </w:tc>
      </w:tr>
      <w:tr w:rsidR="00B72FB1" w14:paraId="5C80DF44" w14:textId="77777777" w:rsidTr="000C6DBC">
        <w:trPr>
          <w:trHeight w:val="782"/>
        </w:trPr>
        <w:tc>
          <w:tcPr>
            <w:tcW w:w="647" w:type="pct"/>
            <w:shd w:val="clear" w:color="auto" w:fill="D9D9D9" w:themeFill="background1" w:themeFillShade="D9"/>
          </w:tcPr>
          <w:p w14:paraId="369D1986" w14:textId="6356D9DF" w:rsidR="00B72FB1" w:rsidRPr="00B72FB1" w:rsidRDefault="00141B44" w:rsidP="0026234A">
            <w:pPr>
              <w:rPr>
                <w:rFonts w:ascii="Arial" w:hAnsi="Arial" w:cs="Arial"/>
                <w:b/>
                <w:color w:val="FF0000"/>
                <w:sz w:val="22"/>
                <w:szCs w:val="22"/>
              </w:rPr>
            </w:pPr>
            <w:r>
              <w:rPr>
                <w:rFonts w:ascii="Arial" w:hAnsi="Arial" w:cs="Arial"/>
                <w:b/>
                <w:color w:val="FF0000"/>
                <w:sz w:val="22"/>
                <w:szCs w:val="22"/>
              </w:rPr>
              <w:t>Fixed</w:t>
            </w:r>
            <w:r w:rsidR="00B72FB1" w:rsidRPr="00B72FB1">
              <w:rPr>
                <w:rFonts w:ascii="Arial" w:hAnsi="Arial" w:cs="Arial"/>
                <w:b/>
                <w:color w:val="FF0000"/>
                <w:sz w:val="22"/>
                <w:szCs w:val="22"/>
              </w:rPr>
              <w:t xml:space="preserve"> and Frozen samples</w:t>
            </w:r>
          </w:p>
        </w:tc>
        <w:tc>
          <w:tcPr>
            <w:tcW w:w="4353" w:type="pct"/>
            <w:gridSpan w:val="2"/>
          </w:tcPr>
          <w:p w14:paraId="43E8FEB9" w14:textId="432CA460" w:rsidR="00B72FB1" w:rsidRPr="00B8567A" w:rsidRDefault="00B72FB1" w:rsidP="006C5CC1">
            <w:pPr>
              <w:jc w:val="both"/>
              <w:rPr>
                <w:rFonts w:ascii="Arial" w:hAnsi="Arial" w:cs="Arial"/>
                <w:b/>
                <w:color w:val="00B0F0"/>
                <w:sz w:val="22"/>
                <w:szCs w:val="22"/>
              </w:rPr>
            </w:pPr>
            <w:r w:rsidRPr="00B8567A">
              <w:rPr>
                <w:rFonts w:ascii="Arial" w:hAnsi="Arial" w:cs="Arial"/>
                <w:b/>
                <w:color w:val="00B0F0"/>
                <w:sz w:val="22"/>
                <w:szCs w:val="22"/>
              </w:rPr>
              <w:t>Shipping Information needed from Pathology</w:t>
            </w:r>
          </w:p>
        </w:tc>
      </w:tr>
    </w:tbl>
    <w:p w14:paraId="2D68131D" w14:textId="144080E5" w:rsidR="00232C92" w:rsidRDefault="0080455A" w:rsidP="000C3CAD">
      <w:pPr>
        <w:jc w:val="both"/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169FC71" wp14:editId="40343B56">
                <wp:simplePos x="0" y="0"/>
                <wp:positionH relativeFrom="margin">
                  <wp:posOffset>-8255</wp:posOffset>
                </wp:positionH>
                <wp:positionV relativeFrom="paragraph">
                  <wp:posOffset>133350</wp:posOffset>
                </wp:positionV>
                <wp:extent cx="5723446" cy="2024380"/>
                <wp:effectExtent l="0" t="0" r="0" b="0"/>
                <wp:wrapNone/>
                <wp:docPr id="17" name="Group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218A280D-7EEE-47DA-B8E0-DF44F00F51C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446" cy="2024380"/>
                          <a:chOff x="-25761" y="445485"/>
                          <a:chExt cx="6208647" cy="2373553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A picture containing text, metalware, gea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E4287C81-4DC8-46AE-B810-490D0DD51E2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616"/>
                          <a:stretch/>
                        </pic:blipFill>
                        <pic:spPr>
                          <a:xfrm>
                            <a:off x="-25761" y="445485"/>
                            <a:ext cx="6095999" cy="23735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Box 10">
                          <a:extLst>
                            <a:ext uri="{FF2B5EF4-FFF2-40B4-BE49-F238E27FC236}">
                              <a16:creationId xmlns:a16="http://schemas.microsoft.com/office/drawing/2014/main" id="{4F960429-4F15-4CD5-AF63-8612CAA5AD00}"/>
                            </a:ext>
                          </a:extLst>
                        </wps:cNvPr>
                        <wps:cNvSpPr txBox="1"/>
                        <wps:spPr>
                          <a:xfrm>
                            <a:off x="178697" y="2166671"/>
                            <a:ext cx="2209800" cy="5575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9E70C25" w14:textId="77777777" w:rsidR="00885BC8" w:rsidRPr="000C6DBC" w:rsidRDefault="00885BC8" w:rsidP="00885BC8">
                              <w:pPr>
                                <w:rPr>
                                  <w:rFonts w:ascii="Arial Narrow" w:hAnsi="Arial Narrow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0C6DBC">
                                <w:rPr>
                                  <w:rFonts w:ascii="Arial Narrow" w:hAnsi="Arial Narrow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1. 50ml tube and biohazard bag for fresh kidney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4" name="TextBox 14">
                          <a:extLst>
                            <a:ext uri="{FF2B5EF4-FFF2-40B4-BE49-F238E27FC236}">
                              <a16:creationId xmlns:a16="http://schemas.microsoft.com/office/drawing/2014/main" id="{EAA99173-F2D0-4176-9D29-79FDD19C005B}"/>
                            </a:ext>
                          </a:extLst>
                        </wps:cNvPr>
                        <wps:cNvSpPr txBox="1"/>
                        <wps:spPr>
                          <a:xfrm>
                            <a:off x="2703097" y="1767246"/>
                            <a:ext cx="1972715" cy="7912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FC9E2B2" w14:textId="77777777" w:rsidR="00885BC8" w:rsidRPr="000C6DBC" w:rsidRDefault="00885BC8" w:rsidP="00885BC8">
                              <w:pPr>
                                <w:rPr>
                                  <w:rFonts w:ascii="Arial Narrow" w:hAnsi="Arial Narrow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0C6DBC">
                                <w:rPr>
                                  <w:rFonts w:ascii="Arial Narrow" w:hAnsi="Arial Narrow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2. 10% formalin containers and histology cassettes for fixed tissue 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" name="TextBox 15">
                          <a:extLst>
                            <a:ext uri="{FF2B5EF4-FFF2-40B4-BE49-F238E27FC236}">
                              <a16:creationId xmlns:a16="http://schemas.microsoft.com/office/drawing/2014/main" id="{96B4368D-AE57-44C4-BFAD-95423E5FD4BA}"/>
                            </a:ext>
                          </a:extLst>
                        </wps:cNvPr>
                        <wps:cNvSpPr txBox="1"/>
                        <wps:spPr>
                          <a:xfrm>
                            <a:off x="4630311" y="1752690"/>
                            <a:ext cx="1552575" cy="5575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F0ABF26" w14:textId="55AE3B2B" w:rsidR="00885BC8" w:rsidRPr="000C6DBC" w:rsidRDefault="00885BC8" w:rsidP="00885BC8">
                              <w:pPr>
                                <w:rPr>
                                  <w:rFonts w:ascii="Arial Narrow" w:hAnsi="Arial Narrow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0C6DBC">
                                <w:rPr>
                                  <w:rFonts w:ascii="Arial Narrow" w:hAnsi="Arial Narrow" w:cstheme="minorBid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3. Cryo vials for snap frozen tissue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69FC71" id="Group 16" o:spid="_x0000_s1026" style="position:absolute;left:0;text-align:left;margin-left:-.65pt;margin-top:10.5pt;width:450.65pt;height:159.4pt;z-index:251659264;mso-position-horizontal-relative:margin;mso-width-relative:margin;mso-height-relative:margin" coordorigin="-257,4454" coordsize="62086,2373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A picture containing text, metalware, gear&#10;&#10;Description automatically generated" style="position:absolute;left:-257;top:4454;width:60959;height:23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">
                  <v:imagedata r:id="rId12" o:title="A picture containing text, metalware, gear&#10;&#10;Description automatically generated" croptop="12200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0" o:spid="_x0000_s1028" type="#_x0000_t202" style="position:absolute;left:1786;top:21666;width:22098;height:5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<v:textbox>
                    <w:txbxContent>
                      <w:p w14:paraId="69E70C25" w14:textId="77777777" w:rsidR="00885BC8" w:rsidRPr="000C6DBC" w:rsidRDefault="00885BC8" w:rsidP="00885BC8">
                        <w:pPr>
                          <w:rPr>
                            <w:rFonts w:ascii="Arial Narrow" w:hAnsi="Arial Narrow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 w:rsidRPr="000C6DBC">
                          <w:rPr>
                            <w:rFonts w:ascii="Arial Narrow" w:hAnsi="Arial Narrow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1. 50ml tube and biohazard bag for fresh kidney</w:t>
                        </w:r>
                      </w:p>
                    </w:txbxContent>
                  </v:textbox>
                </v:shape>
                <v:shape id="TextBox 14" o:spid="_x0000_s1029" type="#_x0000_t202" style="position:absolute;left:27030;top:17672;width:19728;height:7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" filled="f" stroked="f">
                  <v:textbox>
                    <w:txbxContent>
                      <w:p w14:paraId="5FC9E2B2" w14:textId="77777777" w:rsidR="00885BC8" w:rsidRPr="000C6DBC" w:rsidRDefault="00885BC8" w:rsidP="00885BC8">
                        <w:pPr>
                          <w:rPr>
                            <w:rFonts w:ascii="Arial Narrow" w:hAnsi="Arial Narrow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 w:rsidRPr="000C6DBC">
                          <w:rPr>
                            <w:rFonts w:ascii="Arial Narrow" w:hAnsi="Arial Narrow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2. 10% formalin containers and histology cassettes for fixed tissue </w:t>
                        </w:r>
                      </w:p>
                    </w:txbxContent>
                  </v:textbox>
                </v:shape>
                <v:shape id="TextBox 15" o:spid="_x0000_s1030" type="#_x0000_t202" style="position:absolute;left:46303;top:17526;width:15525;height:5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" filled="f" stroked="f">
                  <v:textbox>
                    <w:txbxContent>
                      <w:p w14:paraId="5F0ABF26" w14:textId="55AE3B2B" w:rsidR="00885BC8" w:rsidRPr="000C6DBC" w:rsidRDefault="00885BC8" w:rsidP="00885BC8">
                        <w:pPr>
                          <w:rPr>
                            <w:rFonts w:ascii="Arial Narrow" w:hAnsi="Arial Narrow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 w:rsidRPr="000C6DBC">
                          <w:rPr>
                            <w:rFonts w:ascii="Arial Narrow" w:hAnsi="Arial Narrow" w:cstheme="minorBid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3. Cryo vials for snap frozen tissue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88ED26B" w14:textId="7A490C0C" w:rsidR="00D663FC" w:rsidRDefault="00D663FC" w:rsidP="000C3CAD">
      <w:pPr>
        <w:jc w:val="both"/>
        <w:rPr>
          <w:rFonts w:ascii="Arial" w:hAnsi="Arial" w:cs="Arial"/>
          <w:sz w:val="22"/>
          <w:szCs w:val="22"/>
        </w:rPr>
      </w:pPr>
    </w:p>
    <w:p w14:paraId="2227FC61" w14:textId="04BACB5A" w:rsidR="00B227ED" w:rsidRPr="00FE1C13" w:rsidRDefault="00B227ED" w:rsidP="00FE1C13">
      <w:pPr>
        <w:jc w:val="both"/>
        <w:rPr>
          <w:rFonts w:ascii="Arial" w:hAnsi="Arial"/>
          <w:sz w:val="22"/>
          <w:szCs w:val="22"/>
        </w:rPr>
      </w:pPr>
    </w:p>
    <w:sectPr w:rsidR="00B227ED" w:rsidRPr="00FE1C13" w:rsidSect="00FE1C13">
      <w:footerReference w:type="default" r:id="rId13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75D490" w14:textId="77777777" w:rsidR="0059738C" w:rsidRDefault="0059738C">
      <w:r>
        <w:separator/>
      </w:r>
    </w:p>
  </w:endnote>
  <w:endnote w:type="continuationSeparator" w:id="0">
    <w:p w14:paraId="6AB845CD" w14:textId="77777777" w:rsidR="0059738C" w:rsidRDefault="005973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Arial-ItalicMT">
    <w:altName w:val="Cambria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219FF1" w14:textId="182D3A6E" w:rsidR="00776FC4" w:rsidRPr="00B00C00" w:rsidRDefault="00776FC4" w:rsidP="00B00C00">
    <w:pPr>
      <w:pStyle w:val="NormalWeb"/>
      <w:spacing w:before="0" w:beforeAutospacing="0" w:after="0" w:afterAutospacing="0"/>
      <w:jc w:val="both"/>
      <w:rPr>
        <w:rFonts w:ascii="Arial" w:hAnsi="Arial"/>
        <w:sz w:val="22"/>
        <w:szCs w:val="22"/>
      </w:rPr>
    </w:pPr>
    <w:r w:rsidRPr="00725E42">
      <w:rPr>
        <w:rFonts w:ascii="Arial" w:hAnsi="Arial"/>
      </w:rPr>
      <w:t xml:space="preserve">Lisa M. Guay-Woodford, MD </w:t>
    </w:r>
    <w:r w:rsidR="00B00C00">
      <w:rPr>
        <w:rFonts w:ascii="Arial" w:hAnsi="Arial"/>
      </w:rPr>
      <w:t xml:space="preserve"> </w:t>
    </w:r>
    <w:r w:rsidR="00A71681">
      <w:rPr>
        <w:rFonts w:ascii="Arial" w:hAnsi="Arial"/>
        <w:sz w:val="22"/>
        <w:szCs w:val="22"/>
      </w:rPr>
      <w:t>guaywoodfl@chop.edu</w:t>
    </w:r>
    <w:r w:rsidR="00B00C00">
      <w:rPr>
        <w:rFonts w:ascii="Arial" w:hAnsi="Arial"/>
        <w:sz w:val="22"/>
        <w:szCs w:val="22"/>
      </w:rPr>
      <w:tab/>
    </w:r>
    <w:r w:rsidR="00B00C00">
      <w:rPr>
        <w:rFonts w:ascii="Arial" w:hAnsi="Arial"/>
        <w:sz w:val="22"/>
        <w:szCs w:val="22"/>
      </w:rPr>
      <w:tab/>
    </w:r>
    <w:r w:rsidR="00B00C00">
      <w:rPr>
        <w:rFonts w:ascii="Arial" w:hAnsi="Arial"/>
        <w:sz w:val="22"/>
        <w:szCs w:val="22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E33057" w14:textId="77777777" w:rsidR="0059738C" w:rsidRDefault="0059738C">
      <w:r>
        <w:separator/>
      </w:r>
    </w:p>
  </w:footnote>
  <w:footnote w:type="continuationSeparator" w:id="0">
    <w:p w14:paraId="3481CDB7" w14:textId="77777777" w:rsidR="0059738C" w:rsidRDefault="005973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60AB6"/>
    <w:multiLevelType w:val="hybridMultilevel"/>
    <w:tmpl w:val="581CB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AE5265"/>
    <w:multiLevelType w:val="hybridMultilevel"/>
    <w:tmpl w:val="1D1AE3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98A209A"/>
    <w:multiLevelType w:val="hybridMultilevel"/>
    <w:tmpl w:val="6D70BD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DB4AC7"/>
    <w:multiLevelType w:val="hybridMultilevel"/>
    <w:tmpl w:val="07545B26"/>
    <w:lvl w:ilvl="0" w:tplc="0B3EAAF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DA11B27"/>
    <w:multiLevelType w:val="hybridMultilevel"/>
    <w:tmpl w:val="A00ED13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E2847B5"/>
    <w:multiLevelType w:val="hybridMultilevel"/>
    <w:tmpl w:val="4C28F340"/>
    <w:lvl w:ilvl="0" w:tplc="0A442DE4">
      <w:start w:val="1"/>
      <w:numFmt w:val="decimal"/>
      <w:lvlText w:val="%1."/>
      <w:lvlJc w:val="left"/>
      <w:pPr>
        <w:ind w:left="360" w:hanging="360"/>
      </w:pPr>
      <w:rPr>
        <w:rFonts w:ascii="Arial" w:eastAsia="Times New Roman" w:hAnsi="Arial" w:cs="Times New Roman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0542531"/>
    <w:multiLevelType w:val="hybridMultilevel"/>
    <w:tmpl w:val="161C7B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783A43"/>
    <w:multiLevelType w:val="multilevel"/>
    <w:tmpl w:val="0C48976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C706DC"/>
    <w:multiLevelType w:val="hybridMultilevel"/>
    <w:tmpl w:val="C78267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717DAC"/>
    <w:multiLevelType w:val="hybridMultilevel"/>
    <w:tmpl w:val="F8A0CE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63C22FA"/>
    <w:multiLevelType w:val="hybridMultilevel"/>
    <w:tmpl w:val="2892EE2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6AF7AD1"/>
    <w:multiLevelType w:val="hybridMultilevel"/>
    <w:tmpl w:val="D93EDF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D81772"/>
    <w:multiLevelType w:val="hybridMultilevel"/>
    <w:tmpl w:val="65A605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A115B1"/>
    <w:multiLevelType w:val="hybridMultilevel"/>
    <w:tmpl w:val="0CF208C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5782373"/>
    <w:multiLevelType w:val="hybridMultilevel"/>
    <w:tmpl w:val="75AA8396"/>
    <w:lvl w:ilvl="0" w:tplc="0409000F">
      <w:start w:val="1"/>
      <w:numFmt w:val="decimal"/>
      <w:lvlText w:val="%1."/>
      <w:lvlJc w:val="left"/>
      <w:pPr>
        <w:ind w:left="931" w:hanging="360"/>
      </w:pPr>
    </w:lvl>
    <w:lvl w:ilvl="1" w:tplc="04090019" w:tentative="1">
      <w:start w:val="1"/>
      <w:numFmt w:val="lowerLetter"/>
      <w:lvlText w:val="%2."/>
      <w:lvlJc w:val="left"/>
      <w:pPr>
        <w:ind w:left="1651" w:hanging="360"/>
      </w:pPr>
    </w:lvl>
    <w:lvl w:ilvl="2" w:tplc="0409001B" w:tentative="1">
      <w:start w:val="1"/>
      <w:numFmt w:val="lowerRoman"/>
      <w:lvlText w:val="%3."/>
      <w:lvlJc w:val="right"/>
      <w:pPr>
        <w:ind w:left="2371" w:hanging="180"/>
      </w:pPr>
    </w:lvl>
    <w:lvl w:ilvl="3" w:tplc="0409000F" w:tentative="1">
      <w:start w:val="1"/>
      <w:numFmt w:val="decimal"/>
      <w:lvlText w:val="%4."/>
      <w:lvlJc w:val="left"/>
      <w:pPr>
        <w:ind w:left="3091" w:hanging="360"/>
      </w:pPr>
    </w:lvl>
    <w:lvl w:ilvl="4" w:tplc="04090019" w:tentative="1">
      <w:start w:val="1"/>
      <w:numFmt w:val="lowerLetter"/>
      <w:lvlText w:val="%5."/>
      <w:lvlJc w:val="left"/>
      <w:pPr>
        <w:ind w:left="3811" w:hanging="360"/>
      </w:pPr>
    </w:lvl>
    <w:lvl w:ilvl="5" w:tplc="0409001B" w:tentative="1">
      <w:start w:val="1"/>
      <w:numFmt w:val="lowerRoman"/>
      <w:lvlText w:val="%6."/>
      <w:lvlJc w:val="right"/>
      <w:pPr>
        <w:ind w:left="4531" w:hanging="180"/>
      </w:pPr>
    </w:lvl>
    <w:lvl w:ilvl="6" w:tplc="0409000F" w:tentative="1">
      <w:start w:val="1"/>
      <w:numFmt w:val="decimal"/>
      <w:lvlText w:val="%7."/>
      <w:lvlJc w:val="left"/>
      <w:pPr>
        <w:ind w:left="5251" w:hanging="360"/>
      </w:pPr>
    </w:lvl>
    <w:lvl w:ilvl="7" w:tplc="04090019" w:tentative="1">
      <w:start w:val="1"/>
      <w:numFmt w:val="lowerLetter"/>
      <w:lvlText w:val="%8."/>
      <w:lvlJc w:val="left"/>
      <w:pPr>
        <w:ind w:left="5971" w:hanging="360"/>
      </w:pPr>
    </w:lvl>
    <w:lvl w:ilvl="8" w:tplc="0409001B" w:tentative="1">
      <w:start w:val="1"/>
      <w:numFmt w:val="lowerRoman"/>
      <w:lvlText w:val="%9."/>
      <w:lvlJc w:val="right"/>
      <w:pPr>
        <w:ind w:left="6691" w:hanging="180"/>
      </w:pPr>
    </w:lvl>
  </w:abstractNum>
  <w:abstractNum w:abstractNumId="15" w15:restartNumberingAfterBreak="0">
    <w:nsid w:val="2C6264D4"/>
    <w:multiLevelType w:val="hybridMultilevel"/>
    <w:tmpl w:val="0C4897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876EA0"/>
    <w:multiLevelType w:val="hybridMultilevel"/>
    <w:tmpl w:val="5FF24C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1B3416"/>
    <w:multiLevelType w:val="hybridMultilevel"/>
    <w:tmpl w:val="86A4B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B55513"/>
    <w:multiLevelType w:val="hybridMultilevel"/>
    <w:tmpl w:val="EB78EA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C972A02"/>
    <w:multiLevelType w:val="hybridMultilevel"/>
    <w:tmpl w:val="86144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D331E9"/>
    <w:multiLevelType w:val="hybridMultilevel"/>
    <w:tmpl w:val="36BE61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D900212"/>
    <w:multiLevelType w:val="hybridMultilevel"/>
    <w:tmpl w:val="3C16633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E79655F"/>
    <w:multiLevelType w:val="hybridMultilevel"/>
    <w:tmpl w:val="8AFA28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3B7008E"/>
    <w:multiLevelType w:val="hybridMultilevel"/>
    <w:tmpl w:val="D602A5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5673875"/>
    <w:multiLevelType w:val="hybridMultilevel"/>
    <w:tmpl w:val="299E1E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A93F9E"/>
    <w:multiLevelType w:val="multilevel"/>
    <w:tmpl w:val="6D70BD3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A16D33"/>
    <w:multiLevelType w:val="hybridMultilevel"/>
    <w:tmpl w:val="C596B8F0"/>
    <w:lvl w:ilvl="0" w:tplc="7C368A4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/>
      </w:rPr>
    </w:lvl>
    <w:lvl w:ilvl="1" w:tplc="CB6C63D8">
      <w:start w:val="1"/>
      <w:numFmt w:val="decimal"/>
      <w:lvlText w:val="%2."/>
      <w:lvlJc w:val="left"/>
      <w:pPr>
        <w:ind w:left="1080" w:hanging="360"/>
      </w:pPr>
      <w:rPr>
        <w:rFonts w:ascii="Arial" w:eastAsiaTheme="minorHAnsi" w:hAnsi="Arial" w:cs="Arial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B26467D"/>
    <w:multiLevelType w:val="hybridMultilevel"/>
    <w:tmpl w:val="FACC290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D44B17"/>
    <w:multiLevelType w:val="hybridMultilevel"/>
    <w:tmpl w:val="CA0CB41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DB85159"/>
    <w:multiLevelType w:val="hybridMultilevel"/>
    <w:tmpl w:val="1D8842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31256"/>
    <w:multiLevelType w:val="hybridMultilevel"/>
    <w:tmpl w:val="A664F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8C5107"/>
    <w:multiLevelType w:val="hybridMultilevel"/>
    <w:tmpl w:val="7D4080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D8F0B1D"/>
    <w:multiLevelType w:val="hybridMultilevel"/>
    <w:tmpl w:val="09148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366673"/>
    <w:multiLevelType w:val="hybridMultilevel"/>
    <w:tmpl w:val="36C0C6E6"/>
    <w:lvl w:ilvl="0" w:tplc="0B3EAAF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5F5B7F9E"/>
    <w:multiLevelType w:val="hybridMultilevel"/>
    <w:tmpl w:val="3558C3B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638E7A29"/>
    <w:multiLevelType w:val="hybridMultilevel"/>
    <w:tmpl w:val="3CF8744E"/>
    <w:lvl w:ilvl="0" w:tplc="95821F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AF5D8E"/>
    <w:multiLevelType w:val="hybridMultilevel"/>
    <w:tmpl w:val="98FEB9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F9A424E"/>
    <w:multiLevelType w:val="hybridMultilevel"/>
    <w:tmpl w:val="1DB656BA"/>
    <w:lvl w:ilvl="0" w:tplc="FFFFFFFF">
      <w:start w:val="3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064EBD"/>
    <w:multiLevelType w:val="hybridMultilevel"/>
    <w:tmpl w:val="DDAE026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72062906"/>
    <w:multiLevelType w:val="hybridMultilevel"/>
    <w:tmpl w:val="21F2A0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2BA1BD1"/>
    <w:multiLevelType w:val="hybridMultilevel"/>
    <w:tmpl w:val="69FEBC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EC4078B"/>
    <w:multiLevelType w:val="hybridMultilevel"/>
    <w:tmpl w:val="0CF208C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7F0B21DC"/>
    <w:multiLevelType w:val="hybridMultilevel"/>
    <w:tmpl w:val="CD689D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5237623">
    <w:abstractNumId w:val="11"/>
  </w:num>
  <w:num w:numId="2" w16cid:durableId="35356572">
    <w:abstractNumId w:val="30"/>
  </w:num>
  <w:num w:numId="3" w16cid:durableId="1463496251">
    <w:abstractNumId w:val="2"/>
  </w:num>
  <w:num w:numId="4" w16cid:durableId="1520390708">
    <w:abstractNumId w:val="6"/>
  </w:num>
  <w:num w:numId="5" w16cid:durableId="1185677922">
    <w:abstractNumId w:val="27"/>
  </w:num>
  <w:num w:numId="6" w16cid:durableId="1534617273">
    <w:abstractNumId w:val="40"/>
  </w:num>
  <w:num w:numId="7" w16cid:durableId="1870141121">
    <w:abstractNumId w:val="0"/>
  </w:num>
  <w:num w:numId="8" w16cid:durableId="1014067266">
    <w:abstractNumId w:val="20"/>
  </w:num>
  <w:num w:numId="9" w16cid:durableId="1164932722">
    <w:abstractNumId w:val="1"/>
  </w:num>
  <w:num w:numId="10" w16cid:durableId="1733962248">
    <w:abstractNumId w:val="16"/>
  </w:num>
  <w:num w:numId="11" w16cid:durableId="1661470559">
    <w:abstractNumId w:val="15"/>
  </w:num>
  <w:num w:numId="12" w16cid:durableId="698969484">
    <w:abstractNumId w:val="8"/>
  </w:num>
  <w:num w:numId="13" w16cid:durableId="269360887">
    <w:abstractNumId w:val="12"/>
  </w:num>
  <w:num w:numId="14" w16cid:durableId="1194342147">
    <w:abstractNumId w:val="31"/>
  </w:num>
  <w:num w:numId="15" w16cid:durableId="1009942313">
    <w:abstractNumId w:val="25"/>
  </w:num>
  <w:num w:numId="16" w16cid:durableId="1741319373">
    <w:abstractNumId w:val="35"/>
  </w:num>
  <w:num w:numId="17" w16cid:durableId="1742481502">
    <w:abstractNumId w:val="14"/>
  </w:num>
  <w:num w:numId="18" w16cid:durableId="1021777931">
    <w:abstractNumId w:val="7"/>
  </w:num>
  <w:num w:numId="19" w16cid:durableId="1586766965">
    <w:abstractNumId w:val="36"/>
  </w:num>
  <w:num w:numId="20" w16cid:durableId="1984844426">
    <w:abstractNumId w:val="26"/>
  </w:num>
  <w:num w:numId="21" w16cid:durableId="1023171773">
    <w:abstractNumId w:val="17"/>
  </w:num>
  <w:num w:numId="22" w16cid:durableId="1985812437">
    <w:abstractNumId w:val="42"/>
  </w:num>
  <w:num w:numId="23" w16cid:durableId="1247109072">
    <w:abstractNumId w:val="37"/>
  </w:num>
  <w:num w:numId="24" w16cid:durableId="622274123">
    <w:abstractNumId w:val="29"/>
  </w:num>
  <w:num w:numId="25" w16cid:durableId="185481190">
    <w:abstractNumId w:val="21"/>
  </w:num>
  <w:num w:numId="26" w16cid:durableId="359159963">
    <w:abstractNumId w:val="19"/>
  </w:num>
  <w:num w:numId="27" w16cid:durableId="1527868205">
    <w:abstractNumId w:val="22"/>
  </w:num>
  <w:num w:numId="28" w16cid:durableId="1105422679">
    <w:abstractNumId w:val="24"/>
  </w:num>
  <w:num w:numId="29" w16cid:durableId="648750670">
    <w:abstractNumId w:val="10"/>
  </w:num>
  <w:num w:numId="30" w16cid:durableId="1625772435">
    <w:abstractNumId w:val="23"/>
  </w:num>
  <w:num w:numId="31" w16cid:durableId="2024433977">
    <w:abstractNumId w:val="9"/>
  </w:num>
  <w:num w:numId="32" w16cid:durableId="1303847484">
    <w:abstractNumId w:val="4"/>
  </w:num>
  <w:num w:numId="33" w16cid:durableId="1413165636">
    <w:abstractNumId w:val="39"/>
  </w:num>
  <w:num w:numId="34" w16cid:durableId="317392023">
    <w:abstractNumId w:val="33"/>
  </w:num>
  <w:num w:numId="35" w16cid:durableId="1499731320">
    <w:abstractNumId w:val="3"/>
  </w:num>
  <w:num w:numId="36" w16cid:durableId="258025916">
    <w:abstractNumId w:val="18"/>
  </w:num>
  <w:num w:numId="37" w16cid:durableId="476143716">
    <w:abstractNumId w:val="28"/>
  </w:num>
  <w:num w:numId="38" w16cid:durableId="772163840">
    <w:abstractNumId w:val="41"/>
  </w:num>
  <w:num w:numId="39" w16cid:durableId="1254047249">
    <w:abstractNumId w:val="13"/>
  </w:num>
  <w:num w:numId="40" w16cid:durableId="519703292">
    <w:abstractNumId w:val="34"/>
  </w:num>
  <w:num w:numId="41" w16cid:durableId="86386514">
    <w:abstractNumId w:val="5"/>
  </w:num>
  <w:num w:numId="42" w16cid:durableId="159583077">
    <w:abstractNumId w:val="32"/>
  </w:num>
  <w:num w:numId="43" w16cid:durableId="1296594469">
    <w:abstractNumId w:val="3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Yang, Chaozhe">
    <w15:presenceInfo w15:providerId="AD" w15:userId="S::CYang@childrensnational.org::0d3bcaa3-606d-4474-82de-6259556161a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5BE"/>
    <w:rsid w:val="0001340D"/>
    <w:rsid w:val="00015EDA"/>
    <w:rsid w:val="00020C6A"/>
    <w:rsid w:val="00037A42"/>
    <w:rsid w:val="00062B9F"/>
    <w:rsid w:val="00063A1A"/>
    <w:rsid w:val="0009341E"/>
    <w:rsid w:val="000A4FEB"/>
    <w:rsid w:val="000B6DE0"/>
    <w:rsid w:val="000C33DF"/>
    <w:rsid w:val="000C3CAD"/>
    <w:rsid w:val="000C6DBC"/>
    <w:rsid w:val="000E4036"/>
    <w:rsid w:val="00102EF3"/>
    <w:rsid w:val="001402AD"/>
    <w:rsid w:val="00141B44"/>
    <w:rsid w:val="00145C6A"/>
    <w:rsid w:val="001557B5"/>
    <w:rsid w:val="00156AE9"/>
    <w:rsid w:val="0016232A"/>
    <w:rsid w:val="001915E6"/>
    <w:rsid w:val="001A54C2"/>
    <w:rsid w:val="001C3B37"/>
    <w:rsid w:val="001C6667"/>
    <w:rsid w:val="001C7966"/>
    <w:rsid w:val="001D0C70"/>
    <w:rsid w:val="001D676A"/>
    <w:rsid w:val="001F31D4"/>
    <w:rsid w:val="002146F6"/>
    <w:rsid w:val="00217C15"/>
    <w:rsid w:val="00223D36"/>
    <w:rsid w:val="0023037F"/>
    <w:rsid w:val="00230BA5"/>
    <w:rsid w:val="00232C92"/>
    <w:rsid w:val="0023678B"/>
    <w:rsid w:val="0026234A"/>
    <w:rsid w:val="0027324A"/>
    <w:rsid w:val="002908AD"/>
    <w:rsid w:val="002A6CAC"/>
    <w:rsid w:val="002C0D9C"/>
    <w:rsid w:val="002C57EB"/>
    <w:rsid w:val="002D1850"/>
    <w:rsid w:val="002D7D01"/>
    <w:rsid w:val="002E77C0"/>
    <w:rsid w:val="00302EE9"/>
    <w:rsid w:val="00321B32"/>
    <w:rsid w:val="00323A1A"/>
    <w:rsid w:val="0034598B"/>
    <w:rsid w:val="00357A85"/>
    <w:rsid w:val="003628CF"/>
    <w:rsid w:val="00370A5B"/>
    <w:rsid w:val="00386B33"/>
    <w:rsid w:val="003B4B2F"/>
    <w:rsid w:val="003C045A"/>
    <w:rsid w:val="003D687F"/>
    <w:rsid w:val="003D7302"/>
    <w:rsid w:val="003E607A"/>
    <w:rsid w:val="003F7FF6"/>
    <w:rsid w:val="00404657"/>
    <w:rsid w:val="004249B7"/>
    <w:rsid w:val="00442D12"/>
    <w:rsid w:val="00443D99"/>
    <w:rsid w:val="00454843"/>
    <w:rsid w:val="00472B82"/>
    <w:rsid w:val="00473EB2"/>
    <w:rsid w:val="004D77A0"/>
    <w:rsid w:val="004E1A64"/>
    <w:rsid w:val="0050065D"/>
    <w:rsid w:val="00507BA1"/>
    <w:rsid w:val="00516540"/>
    <w:rsid w:val="005225A3"/>
    <w:rsid w:val="00522B10"/>
    <w:rsid w:val="0052728A"/>
    <w:rsid w:val="00535709"/>
    <w:rsid w:val="00535F60"/>
    <w:rsid w:val="00573069"/>
    <w:rsid w:val="00584CDA"/>
    <w:rsid w:val="005905BE"/>
    <w:rsid w:val="0059738C"/>
    <w:rsid w:val="005A0E4B"/>
    <w:rsid w:val="005B0FD0"/>
    <w:rsid w:val="005B2BB1"/>
    <w:rsid w:val="005C688F"/>
    <w:rsid w:val="00601748"/>
    <w:rsid w:val="006A510D"/>
    <w:rsid w:val="006C5CC1"/>
    <w:rsid w:val="006D0DC8"/>
    <w:rsid w:val="006F2DE0"/>
    <w:rsid w:val="006F2DFF"/>
    <w:rsid w:val="00736472"/>
    <w:rsid w:val="00750B87"/>
    <w:rsid w:val="00776FC4"/>
    <w:rsid w:val="007839BF"/>
    <w:rsid w:val="00791B9B"/>
    <w:rsid w:val="00795789"/>
    <w:rsid w:val="007B25E6"/>
    <w:rsid w:val="007D125E"/>
    <w:rsid w:val="007D4D4C"/>
    <w:rsid w:val="0080455A"/>
    <w:rsid w:val="008129E7"/>
    <w:rsid w:val="008135E0"/>
    <w:rsid w:val="00815821"/>
    <w:rsid w:val="00827393"/>
    <w:rsid w:val="008561DE"/>
    <w:rsid w:val="00856F2F"/>
    <w:rsid w:val="00865C92"/>
    <w:rsid w:val="0088248F"/>
    <w:rsid w:val="00882B49"/>
    <w:rsid w:val="00885BC8"/>
    <w:rsid w:val="00897D8A"/>
    <w:rsid w:val="008A0C83"/>
    <w:rsid w:val="008A3E69"/>
    <w:rsid w:val="008C13BB"/>
    <w:rsid w:val="008E1234"/>
    <w:rsid w:val="008E405D"/>
    <w:rsid w:val="008F2923"/>
    <w:rsid w:val="008F4D8E"/>
    <w:rsid w:val="009075D2"/>
    <w:rsid w:val="00910809"/>
    <w:rsid w:val="00940288"/>
    <w:rsid w:val="00957F52"/>
    <w:rsid w:val="009642AE"/>
    <w:rsid w:val="00985196"/>
    <w:rsid w:val="009D586F"/>
    <w:rsid w:val="009F57E0"/>
    <w:rsid w:val="00A519CE"/>
    <w:rsid w:val="00A71681"/>
    <w:rsid w:val="00A80BAB"/>
    <w:rsid w:val="00A8292F"/>
    <w:rsid w:val="00A85D5E"/>
    <w:rsid w:val="00AD2DA5"/>
    <w:rsid w:val="00AE40AC"/>
    <w:rsid w:val="00AF3969"/>
    <w:rsid w:val="00B00C00"/>
    <w:rsid w:val="00B11FC1"/>
    <w:rsid w:val="00B227ED"/>
    <w:rsid w:val="00B23B1E"/>
    <w:rsid w:val="00B437BD"/>
    <w:rsid w:val="00B55E12"/>
    <w:rsid w:val="00B72FB1"/>
    <w:rsid w:val="00B74A66"/>
    <w:rsid w:val="00B8567A"/>
    <w:rsid w:val="00B85FCD"/>
    <w:rsid w:val="00B90A2C"/>
    <w:rsid w:val="00B9107D"/>
    <w:rsid w:val="00BB0DE3"/>
    <w:rsid w:val="00BD57DB"/>
    <w:rsid w:val="00BD5C7D"/>
    <w:rsid w:val="00BF2D81"/>
    <w:rsid w:val="00BF2EC2"/>
    <w:rsid w:val="00BF5431"/>
    <w:rsid w:val="00C2583B"/>
    <w:rsid w:val="00C654B7"/>
    <w:rsid w:val="00C86111"/>
    <w:rsid w:val="00C9154E"/>
    <w:rsid w:val="00CA2C56"/>
    <w:rsid w:val="00CA321C"/>
    <w:rsid w:val="00CB4561"/>
    <w:rsid w:val="00CD03DE"/>
    <w:rsid w:val="00CD109B"/>
    <w:rsid w:val="00CD16D1"/>
    <w:rsid w:val="00CF72A4"/>
    <w:rsid w:val="00D03CC9"/>
    <w:rsid w:val="00D0489A"/>
    <w:rsid w:val="00D16215"/>
    <w:rsid w:val="00D25710"/>
    <w:rsid w:val="00D27FCA"/>
    <w:rsid w:val="00D35331"/>
    <w:rsid w:val="00D443A2"/>
    <w:rsid w:val="00D663FC"/>
    <w:rsid w:val="00DC3FB2"/>
    <w:rsid w:val="00DD570C"/>
    <w:rsid w:val="00DE04AD"/>
    <w:rsid w:val="00DE1EF9"/>
    <w:rsid w:val="00DE4663"/>
    <w:rsid w:val="00DE63C4"/>
    <w:rsid w:val="00DF7EE0"/>
    <w:rsid w:val="00E05BC5"/>
    <w:rsid w:val="00E172DE"/>
    <w:rsid w:val="00E32142"/>
    <w:rsid w:val="00E36010"/>
    <w:rsid w:val="00E52075"/>
    <w:rsid w:val="00E62B69"/>
    <w:rsid w:val="00E76FED"/>
    <w:rsid w:val="00E8679C"/>
    <w:rsid w:val="00E9597A"/>
    <w:rsid w:val="00E97AA4"/>
    <w:rsid w:val="00EA6ABE"/>
    <w:rsid w:val="00EB1356"/>
    <w:rsid w:val="00ED1EE9"/>
    <w:rsid w:val="00EF1516"/>
    <w:rsid w:val="00F017B3"/>
    <w:rsid w:val="00F072D0"/>
    <w:rsid w:val="00F64B1A"/>
    <w:rsid w:val="00FB7005"/>
    <w:rsid w:val="00FD5920"/>
    <w:rsid w:val="00FE1C13"/>
    <w:rsid w:val="00FE46A3"/>
    <w:rsid w:val="00FF5AB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309B537"/>
  <w14:defaultImageDpi w14:val="300"/>
  <w15:docId w15:val="{C13DCCD9-ED40-4819-8C08-08D7B9A3E4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61F1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chacana">
    <w:name w:val="tchacana"/>
    <w:semiHidden/>
    <w:rsid w:val="00FF3384"/>
    <w:rPr>
      <w:rFonts w:ascii="Arial" w:hAnsi="Arial" w:cs="Arial" w:hint="default"/>
      <w:b w:val="0"/>
      <w:bCs w:val="0"/>
      <w:i w:val="0"/>
      <w:iCs w:val="0"/>
      <w:strike w:val="0"/>
      <w:dstrike w:val="0"/>
      <w:color w:val="auto"/>
      <w:sz w:val="20"/>
      <w:szCs w:val="20"/>
      <w:u w:val="none"/>
      <w:effect w:val="none"/>
    </w:rPr>
  </w:style>
  <w:style w:type="paragraph" w:styleId="BalloonText">
    <w:name w:val="Balloon Text"/>
    <w:basedOn w:val="Normal"/>
    <w:semiHidden/>
    <w:rsid w:val="00C858B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rsid w:val="0095285C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95285C"/>
    <w:pPr>
      <w:tabs>
        <w:tab w:val="center" w:pos="4320"/>
        <w:tab w:val="right" w:pos="8640"/>
      </w:tabs>
    </w:pPr>
  </w:style>
  <w:style w:type="character" w:styleId="Hyperlink">
    <w:name w:val="Hyperlink"/>
    <w:rsid w:val="00922168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E40AC"/>
    <w:pPr>
      <w:ind w:left="720"/>
      <w:contextualSpacing/>
    </w:pPr>
  </w:style>
  <w:style w:type="paragraph" w:styleId="NoSpacing">
    <w:name w:val="No Spacing"/>
    <w:uiPriority w:val="1"/>
    <w:qFormat/>
    <w:rsid w:val="007839BF"/>
    <w:rPr>
      <w:rFonts w:asciiTheme="minorHAnsi" w:eastAsiaTheme="minorEastAsia" w:hAnsiTheme="minorHAnsi" w:cstheme="minorBidi"/>
      <w:sz w:val="22"/>
      <w:szCs w:val="22"/>
    </w:rPr>
  </w:style>
  <w:style w:type="character" w:styleId="FollowedHyperlink">
    <w:name w:val="FollowedHyperlink"/>
    <w:basedOn w:val="DefaultParagraphFont"/>
    <w:rsid w:val="003628CF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E62B69"/>
    <w:pPr>
      <w:spacing w:before="100" w:beforeAutospacing="1" w:after="100" w:afterAutospacing="1"/>
    </w:pPr>
    <w:rPr>
      <w:rFonts w:ascii="Times" w:eastAsiaTheme="minorHAnsi" w:hAnsi="Times"/>
      <w:sz w:val="20"/>
      <w:szCs w:val="20"/>
    </w:rPr>
  </w:style>
  <w:style w:type="paragraph" w:customStyle="1" w:styleId="Default">
    <w:name w:val="Default"/>
    <w:rsid w:val="00985196"/>
    <w:pPr>
      <w:widowControl w:val="0"/>
      <w:autoSpaceDE w:val="0"/>
      <w:autoSpaceDN w:val="0"/>
      <w:adjustRightInd w:val="0"/>
    </w:pPr>
    <w:rPr>
      <w:rFonts w:eastAsiaTheme="minorHAnsi"/>
      <w:color w:val="000000"/>
      <w:sz w:val="24"/>
      <w:szCs w:val="24"/>
    </w:rPr>
  </w:style>
  <w:style w:type="character" w:styleId="CommentReference">
    <w:name w:val="annotation reference"/>
    <w:basedOn w:val="DefaultParagraphFont"/>
    <w:rsid w:val="00E36010"/>
    <w:rPr>
      <w:sz w:val="16"/>
      <w:szCs w:val="16"/>
    </w:rPr>
  </w:style>
  <w:style w:type="paragraph" w:styleId="CommentText">
    <w:name w:val="annotation text"/>
    <w:basedOn w:val="Normal"/>
    <w:link w:val="CommentTextChar"/>
    <w:rsid w:val="00E3601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E36010"/>
  </w:style>
  <w:style w:type="paragraph" w:styleId="CommentSubject">
    <w:name w:val="annotation subject"/>
    <w:basedOn w:val="CommentText"/>
    <w:next w:val="CommentText"/>
    <w:link w:val="CommentSubjectChar"/>
    <w:rsid w:val="00E36010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E36010"/>
    <w:rPr>
      <w:b/>
      <w:bCs/>
    </w:rPr>
  </w:style>
  <w:style w:type="character" w:customStyle="1" w:styleId="HeaderChar">
    <w:name w:val="Header Char"/>
    <w:basedOn w:val="DefaultParagraphFont"/>
    <w:link w:val="Header"/>
    <w:uiPriority w:val="99"/>
    <w:rsid w:val="00443D99"/>
    <w:rPr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7324A"/>
    <w:rPr>
      <w:color w:val="605E5C"/>
      <w:shd w:val="clear" w:color="auto" w:fill="E1DFDD"/>
    </w:rPr>
  </w:style>
  <w:style w:type="table" w:styleId="TableGrid">
    <w:name w:val="Table Grid"/>
    <w:basedOn w:val="TableNormal"/>
    <w:rsid w:val="00015E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88248F"/>
    <w:rPr>
      <w:color w:val="605E5C"/>
      <w:shd w:val="clear" w:color="auto" w:fill="E1DFDD"/>
    </w:rPr>
  </w:style>
  <w:style w:type="paragraph" w:styleId="Revision">
    <w:name w:val="Revision"/>
    <w:hidden/>
    <w:semiHidden/>
    <w:rsid w:val="00A85D5E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63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jaberj2@chop.edu" TargetMode="Externa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g"/><Relationship Id="rId5" Type="http://schemas.openxmlformats.org/officeDocument/2006/relationships/webSettings" Target="webSettings.xml"/><Relationship Id="rId15" Type="http://schemas.microsoft.com/office/2011/relationships/people" Target="people.xml"/><Relationship Id="rId10" Type="http://schemas.openxmlformats.org/officeDocument/2006/relationships/hyperlink" Target="mailto:jaberj2@chop.edu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cyang@childrensnational.org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FCA93D5-F0DB-4F82-941F-32A369B2E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706</Words>
  <Characters>3769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Human Tissue Sample Instructions</vt:lpstr>
    </vt:vector>
  </TitlesOfParts>
  <Company>UAB</Company>
  <LinksUpToDate>false</LinksUpToDate>
  <CharactersWithSpaces>4467</CharactersWithSpaces>
  <SharedDoc>false</SharedDoc>
  <HLinks>
    <vt:vector size="6" baseType="variant">
      <vt:variant>
        <vt:i4>1572943</vt:i4>
      </vt:variant>
      <vt:variant>
        <vt:i4>0</vt:i4>
      </vt:variant>
      <vt:variant>
        <vt:i4>0</vt:i4>
      </vt:variant>
      <vt:variant>
        <vt:i4>5</vt:i4>
      </vt:variant>
      <vt:variant>
        <vt:lpwstr>mailto:tchacana@uab.edu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Human Tissue Sample Instructions</dc:title>
  <dc:creator>kjohnson</dc:creator>
  <cp:lastModifiedBy>Jaber, Jasmine</cp:lastModifiedBy>
  <cp:revision>6</cp:revision>
  <cp:lastPrinted>2019-02-12T09:46:00Z</cp:lastPrinted>
  <dcterms:created xsi:type="dcterms:W3CDTF">2024-10-16T21:09:00Z</dcterms:created>
  <dcterms:modified xsi:type="dcterms:W3CDTF">2024-10-16T21:12:00Z</dcterms:modified>
</cp:coreProperties>
</file>